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5D75E" w14:textId="77777777" w:rsidR="00471B01" w:rsidRDefault="00471B01" w:rsidP="0091609C">
      <w:pPr>
        <w:jc w:val="both"/>
      </w:pPr>
    </w:p>
    <w:p w14:paraId="6DA3FD6C" w14:textId="77777777" w:rsidR="009416B2" w:rsidRPr="001C724E" w:rsidRDefault="007762B7" w:rsidP="00FB07A4">
      <w:pPr>
        <w:autoSpaceDE w:val="0"/>
        <w:autoSpaceDN w:val="0"/>
        <w:adjustRightInd w:val="0"/>
        <w:jc w:val="center"/>
        <w:rPr>
          <w:rFonts w:ascii="Cambria" w:hAnsi="Cambria" w:cs="Cambria"/>
          <w:b/>
          <w:color w:val="333399"/>
          <w:sz w:val="64"/>
          <w:szCs w:val="64"/>
          <w14:shadow w14:blurRad="50800" w14:dist="38100" w14:dir="2700000" w14:sx="100000" w14:sy="100000" w14:kx="0" w14:ky="0" w14:algn="tl">
            <w14:srgbClr w14:val="000000">
              <w14:alpha w14:val="60000"/>
            </w14:srgbClr>
          </w14:shadow>
        </w:rPr>
      </w:pPr>
      <w:bookmarkStart w:id="2" w:name="_GoBack"/>
      <w:bookmarkEnd w:id="2"/>
      <w:r w:rsidRPr="001C724E">
        <w:rPr>
          <w:rFonts w:ascii="Cambria" w:hAnsi="Cambria" w:cs="Cambria"/>
          <w:b/>
          <w:color w:val="333399"/>
          <w:sz w:val="64"/>
          <w:szCs w:val="64"/>
          <w14:shadow w14:blurRad="50800" w14:dist="38100" w14:dir="2700000" w14:sx="100000" w14:sy="100000" w14:kx="0" w14:ky="0" w14:algn="tl">
            <w14:srgbClr w14:val="000000">
              <w14:alpha w14:val="60000"/>
            </w14:srgbClr>
          </w14:shadow>
        </w:rPr>
        <w:t>“</w:t>
      </w:r>
      <w:r w:rsidR="00EB4604" w:rsidRPr="001C724E">
        <w:rPr>
          <w:rFonts w:ascii="Cambria" w:hAnsi="Cambria" w:cs="Cambria"/>
          <w:b/>
          <w:color w:val="333399"/>
          <w:sz w:val="64"/>
          <w:szCs w:val="64"/>
          <w14:shadow w14:blurRad="50800" w14:dist="38100" w14:dir="2700000" w14:sx="100000" w14:sy="100000" w14:kx="0" w14:ky="0" w14:algn="tl">
            <w14:srgbClr w14:val="000000">
              <w14:alpha w14:val="60000"/>
            </w14:srgbClr>
          </w14:shadow>
        </w:rPr>
        <w:t>Software Engineering</w:t>
      </w:r>
      <w:r w:rsidRPr="001C724E">
        <w:rPr>
          <w:rFonts w:ascii="Cambria" w:hAnsi="Cambria" w:cs="Cambria"/>
          <w:b/>
          <w:color w:val="333399"/>
          <w:sz w:val="64"/>
          <w:szCs w:val="64"/>
          <w14:shadow w14:blurRad="50800" w14:dist="38100" w14:dir="2700000" w14:sx="100000" w14:sy="100000" w14:kx="0" w14:ky="0" w14:algn="tl">
            <w14:srgbClr w14:val="000000">
              <w14:alpha w14:val="60000"/>
            </w14:srgbClr>
          </w14:shadow>
        </w:rPr>
        <w:t>”</w:t>
      </w:r>
      <w:r w:rsidR="0094511E" w:rsidRPr="001C724E">
        <w:rPr>
          <w:rFonts w:ascii="Cambria" w:hAnsi="Cambria" w:cs="Cambria"/>
          <w:b/>
          <w:color w:val="333399"/>
          <w:sz w:val="64"/>
          <w:szCs w:val="64"/>
          <w14:shadow w14:blurRad="50800" w14:dist="38100" w14:dir="2700000" w14:sx="100000" w14:sy="100000" w14:kx="0" w14:ky="0" w14:algn="tl">
            <w14:srgbClr w14:val="000000">
              <w14:alpha w14:val="60000"/>
            </w14:srgbClr>
          </w14:shadow>
        </w:rPr>
        <w:t xml:space="preserve"> </w:t>
      </w:r>
    </w:p>
    <w:p w14:paraId="473E14FD" w14:textId="77777777" w:rsidR="009416B2" w:rsidRDefault="00D139F5" w:rsidP="00FB07A4">
      <w:pPr>
        <w:autoSpaceDE w:val="0"/>
        <w:autoSpaceDN w:val="0"/>
        <w:adjustRightInd w:val="0"/>
        <w:jc w:val="center"/>
        <w:rPr>
          <w:rFonts w:ascii="Cambria" w:hAnsi="Cambria" w:cs="Cambria"/>
          <w:b/>
          <w:color w:val="333399"/>
          <w:sz w:val="56"/>
          <w:szCs w:val="56"/>
        </w:rPr>
      </w:pPr>
      <w:r>
        <w:rPr>
          <w:rFonts w:ascii="Cambria" w:hAnsi="Cambria" w:cs="Cambria"/>
          <w:b/>
          <w:color w:val="333399"/>
          <w:sz w:val="56"/>
          <w:szCs w:val="56"/>
        </w:rPr>
        <w:t>C</w:t>
      </w:r>
      <w:r w:rsidR="009416B2">
        <w:rPr>
          <w:rFonts w:ascii="Cambria" w:hAnsi="Cambria" w:cs="Cambria"/>
          <w:b/>
          <w:color w:val="333399"/>
          <w:sz w:val="56"/>
          <w:szCs w:val="56"/>
        </w:rPr>
        <w:t>ourse</w:t>
      </w:r>
    </w:p>
    <w:p w14:paraId="33B81862" w14:textId="77777777" w:rsidR="00D139F5" w:rsidRDefault="00374CA7" w:rsidP="00FB07A4">
      <w:pPr>
        <w:autoSpaceDE w:val="0"/>
        <w:autoSpaceDN w:val="0"/>
        <w:adjustRightInd w:val="0"/>
        <w:jc w:val="center"/>
        <w:rPr>
          <w:rFonts w:ascii="Cambria" w:hAnsi="Cambria" w:cs="Cambria"/>
          <w:b/>
          <w:color w:val="333399"/>
          <w:sz w:val="56"/>
          <w:szCs w:val="56"/>
        </w:rPr>
      </w:pPr>
      <w:proofErr w:type="spellStart"/>
      <w:r>
        <w:rPr>
          <w:rFonts w:ascii="Cambria" w:hAnsi="Cambria" w:cs="Cambria"/>
          <w:b/>
          <w:color w:val="333399"/>
          <w:sz w:val="56"/>
          <w:szCs w:val="56"/>
        </w:rPr>
        <w:t>a.a.</w:t>
      </w:r>
      <w:proofErr w:type="spellEnd"/>
      <w:r>
        <w:rPr>
          <w:rFonts w:ascii="Cambria" w:hAnsi="Cambria" w:cs="Cambria"/>
          <w:b/>
          <w:color w:val="333399"/>
          <w:sz w:val="56"/>
          <w:szCs w:val="56"/>
        </w:rPr>
        <w:t xml:space="preserve"> 201</w:t>
      </w:r>
      <w:r w:rsidR="00BD56BD">
        <w:rPr>
          <w:rFonts w:ascii="Cambria" w:hAnsi="Cambria" w:cs="Cambria"/>
          <w:b/>
          <w:color w:val="333399"/>
          <w:sz w:val="56"/>
          <w:szCs w:val="56"/>
        </w:rPr>
        <w:t>8-2019</w:t>
      </w:r>
    </w:p>
    <w:p w14:paraId="388C45B6" w14:textId="77777777" w:rsidR="00FB01EB" w:rsidRDefault="00E730DE" w:rsidP="00FB07A4">
      <w:pPr>
        <w:autoSpaceDE w:val="0"/>
        <w:autoSpaceDN w:val="0"/>
        <w:adjustRightInd w:val="0"/>
        <w:jc w:val="center"/>
        <w:rPr>
          <w:rFonts w:ascii="Cambria" w:hAnsi="Cambria" w:cs="Cambria"/>
          <w:b/>
          <w:color w:val="333399"/>
          <w:sz w:val="40"/>
          <w:szCs w:val="56"/>
        </w:rPr>
      </w:pPr>
      <w:r w:rsidRPr="00E730DE">
        <w:rPr>
          <w:rFonts w:ascii="Cambria" w:hAnsi="Cambria" w:cs="Cambria"/>
          <w:b/>
          <w:color w:val="333399"/>
          <w:sz w:val="40"/>
          <w:szCs w:val="56"/>
        </w:rPr>
        <w:t>Template version 1</w:t>
      </w:r>
      <w:r w:rsidR="00FB01EB" w:rsidRPr="00E730DE">
        <w:rPr>
          <w:rFonts w:ascii="Cambria" w:hAnsi="Cambria" w:cs="Cambria"/>
          <w:b/>
          <w:color w:val="333399"/>
          <w:sz w:val="40"/>
          <w:szCs w:val="56"/>
        </w:rPr>
        <w:t>.0</w:t>
      </w:r>
    </w:p>
    <w:p w14:paraId="785B3659" w14:textId="77777777" w:rsidR="008A4412" w:rsidRPr="008A4412" w:rsidRDefault="008A4412" w:rsidP="00FB07A4">
      <w:pPr>
        <w:autoSpaceDE w:val="0"/>
        <w:autoSpaceDN w:val="0"/>
        <w:adjustRightInd w:val="0"/>
        <w:jc w:val="center"/>
        <w:rPr>
          <w:rFonts w:ascii="Cambria" w:hAnsi="Cambria" w:cs="Cambria"/>
          <w:b/>
          <w:color w:val="333399"/>
          <w:sz w:val="56"/>
          <w:szCs w:val="56"/>
          <w:u w:val="single"/>
        </w:rPr>
      </w:pPr>
      <w:bookmarkStart w:id="3" w:name="_Hlk496605324"/>
      <w:r w:rsidRPr="008A4412">
        <w:rPr>
          <w:rFonts w:ascii="Cambria" w:hAnsi="Cambria" w:cs="Cambria"/>
          <w:b/>
          <w:color w:val="333399"/>
          <w:sz w:val="40"/>
          <w:szCs w:val="56"/>
          <w:u w:val="single"/>
        </w:rPr>
        <w:t>Deliverable #</w:t>
      </w:r>
      <w:ins w:id="4" w:author="Andrea D'Angelo" w:date="2019-01-16T09:43:00Z">
        <w:r w:rsidR="001A3D12">
          <w:rPr>
            <w:rFonts w:ascii="Cambria" w:hAnsi="Cambria" w:cs="Cambria"/>
            <w:b/>
            <w:color w:val="333399"/>
            <w:sz w:val="40"/>
            <w:szCs w:val="56"/>
            <w:u w:val="single"/>
          </w:rPr>
          <w:t>3</w:t>
        </w:r>
      </w:ins>
      <w:del w:id="5" w:author="Andrea D'Angelo" w:date="2019-01-16T09:43:00Z">
        <w:r w:rsidR="00900B3C" w:rsidDel="001A3D12">
          <w:rPr>
            <w:rFonts w:ascii="Cambria" w:hAnsi="Cambria" w:cs="Cambria"/>
            <w:b/>
            <w:color w:val="333399"/>
            <w:sz w:val="40"/>
            <w:szCs w:val="56"/>
            <w:u w:val="single"/>
          </w:rPr>
          <w:delText>2</w:delText>
        </w:r>
      </w:del>
    </w:p>
    <w:bookmarkEnd w:id="3"/>
    <w:p w14:paraId="5E40EF5D" w14:textId="77777777" w:rsidR="008D19AF" w:rsidRDefault="008D19AF" w:rsidP="00FB07A4">
      <w:pPr>
        <w:autoSpaceDE w:val="0"/>
        <w:autoSpaceDN w:val="0"/>
        <w:adjustRightInd w:val="0"/>
        <w:jc w:val="center"/>
        <w:rPr>
          <w:rFonts w:ascii="Cambria" w:hAnsi="Cambria" w:cs="Cambria"/>
          <w:b/>
          <w:color w:val="333399"/>
          <w:sz w:val="56"/>
          <w:szCs w:val="56"/>
        </w:rPr>
      </w:pPr>
    </w:p>
    <w:p w14:paraId="7C2BA683" w14:textId="77777777" w:rsidR="009416B2" w:rsidRPr="00261CCF" w:rsidRDefault="009416B2" w:rsidP="00261CCF">
      <w:pPr>
        <w:autoSpaceDE w:val="0"/>
        <w:autoSpaceDN w:val="0"/>
        <w:adjustRightInd w:val="0"/>
        <w:jc w:val="center"/>
        <w:rPr>
          <w:rFonts w:ascii="Cambria" w:hAnsi="Cambria" w:cs="Cambria"/>
          <w:b/>
          <w:color w:val="333399"/>
          <w:sz w:val="32"/>
          <w:szCs w:val="56"/>
        </w:rPr>
      </w:pPr>
      <w:r w:rsidRPr="009416B2">
        <w:rPr>
          <w:rFonts w:ascii="Cambria" w:hAnsi="Cambria" w:cs="Cambria"/>
          <w:b/>
          <w:color w:val="333399"/>
          <w:sz w:val="32"/>
          <w:szCs w:val="56"/>
        </w:rPr>
        <w:t xml:space="preserve">Lecturer: </w:t>
      </w:r>
      <w:r w:rsidR="00C442B2">
        <w:rPr>
          <w:rFonts w:ascii="Cambria" w:hAnsi="Cambria" w:cs="Cambria"/>
          <w:b/>
          <w:color w:val="333399"/>
          <w:sz w:val="32"/>
          <w:szCs w:val="56"/>
        </w:rPr>
        <w:t xml:space="preserve">Prof. </w:t>
      </w:r>
      <w:r w:rsidRPr="009416B2">
        <w:rPr>
          <w:rFonts w:ascii="Cambria" w:hAnsi="Cambria" w:cs="Cambria"/>
          <w:b/>
          <w:color w:val="333399"/>
          <w:sz w:val="32"/>
          <w:szCs w:val="56"/>
        </w:rPr>
        <w:t xml:space="preserve">Henry </w:t>
      </w:r>
      <w:proofErr w:type="spellStart"/>
      <w:r w:rsidRPr="009416B2">
        <w:rPr>
          <w:rFonts w:ascii="Cambria" w:hAnsi="Cambria" w:cs="Cambria"/>
          <w:b/>
          <w:color w:val="333399"/>
          <w:sz w:val="32"/>
          <w:szCs w:val="56"/>
        </w:rPr>
        <w:t>Muccini</w:t>
      </w:r>
      <w:proofErr w:type="spellEnd"/>
      <w:r w:rsidRPr="009416B2">
        <w:rPr>
          <w:rFonts w:ascii="Cambria" w:hAnsi="Cambria" w:cs="Cambria"/>
          <w:b/>
          <w:color w:val="333399"/>
          <w:sz w:val="32"/>
          <w:szCs w:val="56"/>
        </w:rPr>
        <w:t xml:space="preserve"> (henry.muccini@univaq.it)</w:t>
      </w:r>
    </w:p>
    <w:p w14:paraId="319FE6BA" w14:textId="77777777" w:rsidR="007762B7" w:rsidRDefault="007762B7" w:rsidP="00FB07A4">
      <w:pPr>
        <w:autoSpaceDE w:val="0"/>
        <w:autoSpaceDN w:val="0"/>
        <w:adjustRightInd w:val="0"/>
        <w:jc w:val="center"/>
        <w:rPr>
          <w:rFonts w:ascii="Cambria" w:hAnsi="Cambria" w:cs="Cambria"/>
          <w:b/>
          <w:color w:val="333399"/>
          <w:sz w:val="56"/>
          <w:szCs w:val="56"/>
        </w:rPr>
      </w:pPr>
    </w:p>
    <w:p w14:paraId="5E634037" w14:textId="77777777" w:rsidR="00D139F5" w:rsidRPr="00471B01" w:rsidRDefault="00BD56BD" w:rsidP="00374CA7">
      <w:pPr>
        <w:autoSpaceDE w:val="0"/>
        <w:autoSpaceDN w:val="0"/>
        <w:adjustRightInd w:val="0"/>
        <w:jc w:val="center"/>
        <w:rPr>
          <w:rFonts w:ascii="Cambria" w:hAnsi="Cambria" w:cs="Cambria"/>
          <w:color w:val="333399"/>
          <w:sz w:val="56"/>
          <w:szCs w:val="56"/>
        </w:rPr>
      </w:pPr>
      <w:r w:rsidRPr="00B70751">
        <w:rPr>
          <w:rFonts w:ascii="Cambria" w:hAnsi="Cambria" w:cs="Cambria"/>
          <w:b/>
          <w:color w:val="FF0000"/>
          <w:sz w:val="72"/>
          <w:szCs w:val="60"/>
          <w:lang w:val="en-GB"/>
        </w:rPr>
        <w:t xml:space="preserve">Dashboard </w:t>
      </w:r>
      <w:proofErr w:type="spellStart"/>
      <w:r w:rsidRPr="00B70751">
        <w:rPr>
          <w:rFonts w:ascii="Cambria" w:hAnsi="Cambria" w:cs="Cambria"/>
          <w:b/>
          <w:color w:val="FF0000"/>
          <w:sz w:val="72"/>
          <w:szCs w:val="60"/>
          <w:lang w:val="en-GB"/>
        </w:rPr>
        <w:t>Monitoraggio</w:t>
      </w:r>
      <w:proofErr w:type="spellEnd"/>
      <w:r w:rsidRPr="00B70751">
        <w:rPr>
          <w:rFonts w:ascii="Cambria" w:hAnsi="Cambria" w:cs="Cambria"/>
          <w:b/>
          <w:color w:val="FF0000"/>
          <w:sz w:val="72"/>
          <w:szCs w:val="60"/>
          <w:lang w:val="en-GB"/>
        </w:rPr>
        <w:t xml:space="preserve"> </w:t>
      </w:r>
      <w:proofErr w:type="spellStart"/>
      <w:r w:rsidRPr="00B70751">
        <w:rPr>
          <w:rFonts w:ascii="Cambria" w:hAnsi="Cambria" w:cs="Cambria"/>
          <w:b/>
          <w:color w:val="FF0000"/>
          <w:sz w:val="72"/>
          <w:szCs w:val="60"/>
          <w:lang w:val="en-GB"/>
        </w:rPr>
        <w:t>Ambientale</w:t>
      </w:r>
      <w:proofErr w:type="spellEnd"/>
      <w:r w:rsidRPr="00B70751">
        <w:rPr>
          <w:rFonts w:ascii="Cambria" w:hAnsi="Cambria" w:cs="Cambria"/>
          <w:b/>
          <w:color w:val="FF0000"/>
          <w:sz w:val="72"/>
          <w:szCs w:val="60"/>
          <w:lang w:val="en-GB"/>
        </w:rPr>
        <w:t xml:space="preserve">  </w:t>
      </w:r>
      <w:r w:rsidR="00374CA7">
        <w:rPr>
          <w:rFonts w:ascii="Cambria" w:hAnsi="Cambria" w:cs="Cambria"/>
          <w:b/>
          <w:color w:val="FF0000"/>
          <w:sz w:val="72"/>
          <w:szCs w:val="60"/>
          <w:lang w:val="en-GB"/>
        </w:rPr>
        <w:br/>
      </w:r>
    </w:p>
    <w:tbl>
      <w:tblPr>
        <w:tblW w:w="0" w:type="auto"/>
        <w:tblLook w:val="01E0" w:firstRow="1" w:lastRow="1" w:firstColumn="1" w:lastColumn="1" w:noHBand="0" w:noVBand="0"/>
      </w:tblPr>
      <w:tblGrid>
        <w:gridCol w:w="2184"/>
        <w:gridCol w:w="6446"/>
      </w:tblGrid>
      <w:tr w:rsidR="00D139F5" w:rsidRPr="00803511" w14:paraId="48D4952F" w14:textId="77777777" w:rsidTr="007D5861">
        <w:tc>
          <w:tcPr>
            <w:tcW w:w="2214" w:type="dxa"/>
            <w:tcBorders>
              <w:top w:val="single" w:sz="4" w:space="0" w:color="auto"/>
              <w:left w:val="single" w:sz="4" w:space="0" w:color="auto"/>
              <w:bottom w:val="single" w:sz="4" w:space="0" w:color="auto"/>
              <w:right w:val="single" w:sz="4" w:space="0" w:color="auto"/>
            </w:tcBorders>
          </w:tcPr>
          <w:p w14:paraId="20A3653C" w14:textId="77777777" w:rsidR="00D139F5" w:rsidRPr="00D139F5" w:rsidRDefault="00D139F5" w:rsidP="00803511">
            <w:pPr>
              <w:autoSpaceDE w:val="0"/>
              <w:autoSpaceDN w:val="0"/>
              <w:adjustRightInd w:val="0"/>
              <w:jc w:val="both"/>
              <w:rPr>
                <w:rFonts w:ascii="Arial" w:hAnsi="Arial" w:cs="Arial"/>
                <w:b/>
                <w:color w:val="333399"/>
                <w:szCs w:val="20"/>
              </w:rPr>
            </w:pPr>
            <w:r w:rsidRPr="00D139F5">
              <w:rPr>
                <w:rFonts w:ascii="Arial" w:hAnsi="Arial" w:cs="Arial"/>
                <w:b/>
                <w:color w:val="333399"/>
                <w:szCs w:val="20"/>
              </w:rPr>
              <w:t>Date</w:t>
            </w:r>
          </w:p>
        </w:tc>
        <w:tc>
          <w:tcPr>
            <w:tcW w:w="6642" w:type="dxa"/>
            <w:tcBorders>
              <w:top w:val="single" w:sz="4" w:space="0" w:color="auto"/>
              <w:left w:val="single" w:sz="4" w:space="0" w:color="auto"/>
              <w:bottom w:val="single" w:sz="4" w:space="0" w:color="auto"/>
              <w:right w:val="single" w:sz="4" w:space="0" w:color="auto"/>
            </w:tcBorders>
          </w:tcPr>
          <w:p w14:paraId="376F6DD0" w14:textId="77777777" w:rsidR="00D139F5" w:rsidRPr="00D139F5" w:rsidRDefault="00182D27" w:rsidP="00D139F5">
            <w:pPr>
              <w:autoSpaceDE w:val="0"/>
              <w:autoSpaceDN w:val="0"/>
              <w:adjustRightInd w:val="0"/>
              <w:jc w:val="both"/>
              <w:rPr>
                <w:rFonts w:ascii="Arial" w:hAnsi="Arial" w:cs="Arial"/>
                <w:color w:val="333399"/>
                <w:szCs w:val="20"/>
              </w:rPr>
            </w:pPr>
            <w:r>
              <w:rPr>
                <w:rFonts w:ascii="Arial" w:hAnsi="Arial" w:cs="Arial"/>
                <w:color w:val="333399"/>
                <w:szCs w:val="20"/>
              </w:rPr>
              <w:t>2</w:t>
            </w:r>
            <w:ins w:id="6" w:author="Andrea D'Angelo" w:date="2019-01-16T09:43:00Z">
              <w:r w:rsidR="001A3D12">
                <w:rPr>
                  <w:rFonts w:ascii="Arial" w:hAnsi="Arial" w:cs="Arial"/>
                  <w:color w:val="333399"/>
                  <w:szCs w:val="20"/>
                </w:rPr>
                <w:t>0</w:t>
              </w:r>
            </w:ins>
            <w:del w:id="7" w:author="Andrea D'Angelo" w:date="2019-01-16T09:43:00Z">
              <w:r w:rsidDel="001A3D12">
                <w:rPr>
                  <w:rFonts w:ascii="Arial" w:hAnsi="Arial" w:cs="Arial"/>
                  <w:color w:val="333399"/>
                  <w:szCs w:val="20"/>
                </w:rPr>
                <w:delText>3</w:delText>
              </w:r>
            </w:del>
            <w:r>
              <w:rPr>
                <w:rFonts w:ascii="Arial" w:hAnsi="Arial" w:cs="Arial"/>
                <w:color w:val="333399"/>
                <w:szCs w:val="20"/>
              </w:rPr>
              <w:t>/</w:t>
            </w:r>
            <w:ins w:id="8" w:author="Andrea D'Angelo" w:date="2019-01-16T09:43:00Z">
              <w:r w:rsidR="001A3D12">
                <w:rPr>
                  <w:rFonts w:ascii="Arial" w:hAnsi="Arial" w:cs="Arial"/>
                  <w:color w:val="333399"/>
                  <w:szCs w:val="20"/>
                </w:rPr>
                <w:t>01</w:t>
              </w:r>
            </w:ins>
            <w:del w:id="9" w:author="Andrea D'Angelo" w:date="2019-01-16T09:43:00Z">
              <w:r w:rsidDel="001A3D12">
                <w:rPr>
                  <w:rFonts w:ascii="Arial" w:hAnsi="Arial" w:cs="Arial"/>
                  <w:color w:val="333399"/>
                  <w:szCs w:val="20"/>
                </w:rPr>
                <w:delText>12</w:delText>
              </w:r>
            </w:del>
            <w:r>
              <w:rPr>
                <w:rFonts w:ascii="Arial" w:hAnsi="Arial" w:cs="Arial"/>
                <w:color w:val="333399"/>
                <w:szCs w:val="20"/>
              </w:rPr>
              <w:t>/201</w:t>
            </w:r>
            <w:ins w:id="10" w:author="Andrea D'Angelo" w:date="2019-01-16T09:43:00Z">
              <w:r w:rsidR="001A3D12">
                <w:rPr>
                  <w:rFonts w:ascii="Arial" w:hAnsi="Arial" w:cs="Arial"/>
                  <w:color w:val="333399"/>
                  <w:szCs w:val="20"/>
                </w:rPr>
                <w:t>9</w:t>
              </w:r>
            </w:ins>
            <w:del w:id="11" w:author="Andrea D'Angelo" w:date="2019-01-16T09:43:00Z">
              <w:r w:rsidDel="001A3D12">
                <w:rPr>
                  <w:rFonts w:ascii="Arial" w:hAnsi="Arial" w:cs="Arial"/>
                  <w:color w:val="333399"/>
                  <w:szCs w:val="20"/>
                </w:rPr>
                <w:delText>8</w:delText>
              </w:r>
            </w:del>
          </w:p>
        </w:tc>
      </w:tr>
      <w:tr w:rsidR="00D139F5" w:rsidRPr="00D139F5" w14:paraId="2B4F42AC" w14:textId="77777777" w:rsidTr="008B4FA7">
        <w:tc>
          <w:tcPr>
            <w:tcW w:w="2214" w:type="dxa"/>
            <w:tcBorders>
              <w:top w:val="single" w:sz="4" w:space="0" w:color="auto"/>
              <w:left w:val="single" w:sz="4" w:space="0" w:color="auto"/>
              <w:bottom w:val="single" w:sz="4" w:space="0" w:color="auto"/>
              <w:right w:val="single" w:sz="4" w:space="0" w:color="auto"/>
            </w:tcBorders>
          </w:tcPr>
          <w:p w14:paraId="1E6C1700" w14:textId="77777777" w:rsidR="00D139F5" w:rsidRPr="00D139F5" w:rsidRDefault="00D139F5" w:rsidP="00803511">
            <w:pPr>
              <w:autoSpaceDE w:val="0"/>
              <w:autoSpaceDN w:val="0"/>
              <w:adjustRightInd w:val="0"/>
              <w:jc w:val="both"/>
              <w:rPr>
                <w:rFonts w:ascii="Arial" w:hAnsi="Arial" w:cs="Arial"/>
                <w:b/>
                <w:color w:val="333399"/>
                <w:szCs w:val="20"/>
              </w:rPr>
            </w:pPr>
            <w:r w:rsidRPr="00D139F5">
              <w:rPr>
                <w:rFonts w:ascii="Arial" w:hAnsi="Arial" w:cs="Arial"/>
                <w:b/>
                <w:color w:val="333399"/>
                <w:szCs w:val="20"/>
              </w:rPr>
              <w:t>Deliverable</w:t>
            </w:r>
          </w:p>
        </w:tc>
        <w:tc>
          <w:tcPr>
            <w:tcW w:w="6642" w:type="dxa"/>
            <w:tcBorders>
              <w:top w:val="single" w:sz="4" w:space="0" w:color="auto"/>
              <w:left w:val="single" w:sz="4" w:space="0" w:color="auto"/>
              <w:bottom w:val="single" w:sz="4" w:space="0" w:color="auto"/>
              <w:right w:val="single" w:sz="4" w:space="0" w:color="auto"/>
            </w:tcBorders>
          </w:tcPr>
          <w:p w14:paraId="33BB1632" w14:textId="77777777" w:rsidR="00D139F5" w:rsidRPr="00D139F5" w:rsidRDefault="001A3D12" w:rsidP="00D139F5">
            <w:pPr>
              <w:autoSpaceDE w:val="0"/>
              <w:autoSpaceDN w:val="0"/>
              <w:adjustRightInd w:val="0"/>
              <w:jc w:val="both"/>
              <w:rPr>
                <w:rFonts w:ascii="Arial" w:hAnsi="Arial" w:cs="Arial"/>
                <w:color w:val="333399"/>
                <w:szCs w:val="20"/>
                <w:lang w:val="it-IT"/>
              </w:rPr>
            </w:pPr>
            <w:ins w:id="12" w:author="Andrea D'Angelo" w:date="2019-01-16T09:43:00Z">
              <w:r>
                <w:rPr>
                  <w:rFonts w:ascii="Arial" w:hAnsi="Arial" w:cs="Arial"/>
                  <w:color w:val="333399"/>
                  <w:szCs w:val="20"/>
                  <w:lang w:val="it-IT"/>
                </w:rPr>
                <w:t>3</w:t>
              </w:r>
            </w:ins>
            <w:del w:id="13" w:author="Andrea D'Angelo" w:date="2019-01-16T09:43:00Z">
              <w:r w:rsidR="00865B2A" w:rsidDel="001A3D12">
                <w:rPr>
                  <w:rFonts w:ascii="Arial" w:hAnsi="Arial" w:cs="Arial"/>
                  <w:color w:val="333399"/>
                  <w:szCs w:val="20"/>
                  <w:lang w:val="it-IT"/>
                </w:rPr>
                <w:delText>2</w:delText>
              </w:r>
            </w:del>
          </w:p>
        </w:tc>
      </w:tr>
      <w:tr w:rsidR="00D139F5" w:rsidRPr="00803511" w14:paraId="45D4DD4E" w14:textId="77777777" w:rsidTr="00407EAD">
        <w:tc>
          <w:tcPr>
            <w:tcW w:w="2214" w:type="dxa"/>
            <w:tcBorders>
              <w:top w:val="single" w:sz="4" w:space="0" w:color="auto"/>
              <w:left w:val="single" w:sz="4" w:space="0" w:color="auto"/>
              <w:bottom w:val="single" w:sz="4" w:space="0" w:color="auto"/>
              <w:right w:val="single" w:sz="4" w:space="0" w:color="auto"/>
            </w:tcBorders>
          </w:tcPr>
          <w:p w14:paraId="1ABD9767" w14:textId="77777777" w:rsidR="00D139F5" w:rsidRPr="00D139F5" w:rsidRDefault="00D139F5" w:rsidP="00803511">
            <w:pPr>
              <w:autoSpaceDE w:val="0"/>
              <w:autoSpaceDN w:val="0"/>
              <w:adjustRightInd w:val="0"/>
              <w:jc w:val="both"/>
              <w:rPr>
                <w:rFonts w:ascii="Arial" w:hAnsi="Arial" w:cs="Arial"/>
                <w:b/>
                <w:color w:val="333399"/>
                <w:szCs w:val="20"/>
              </w:rPr>
            </w:pPr>
            <w:r w:rsidRPr="00D139F5">
              <w:rPr>
                <w:rFonts w:ascii="Arial" w:hAnsi="Arial" w:cs="Arial"/>
                <w:b/>
                <w:color w:val="333399"/>
                <w:szCs w:val="20"/>
              </w:rPr>
              <w:t>Team (Name)</w:t>
            </w:r>
          </w:p>
        </w:tc>
        <w:tc>
          <w:tcPr>
            <w:tcW w:w="6642" w:type="dxa"/>
            <w:tcBorders>
              <w:top w:val="single" w:sz="4" w:space="0" w:color="auto"/>
              <w:left w:val="single" w:sz="4" w:space="0" w:color="auto"/>
              <w:bottom w:val="single" w:sz="4" w:space="0" w:color="auto"/>
              <w:right w:val="single" w:sz="4" w:space="0" w:color="auto"/>
            </w:tcBorders>
          </w:tcPr>
          <w:p w14:paraId="766618DD" w14:textId="77777777" w:rsidR="00D139F5" w:rsidRPr="00D139F5" w:rsidRDefault="00865B2A" w:rsidP="00803511">
            <w:pPr>
              <w:autoSpaceDE w:val="0"/>
              <w:autoSpaceDN w:val="0"/>
              <w:adjustRightInd w:val="0"/>
              <w:jc w:val="both"/>
              <w:rPr>
                <w:rFonts w:ascii="Arial" w:hAnsi="Arial" w:cs="Arial"/>
                <w:color w:val="333399"/>
                <w:szCs w:val="20"/>
              </w:rPr>
            </w:pPr>
            <w:r>
              <w:rPr>
                <w:rFonts w:ascii="Arial" w:hAnsi="Arial" w:cs="Arial"/>
                <w:color w:val="333399"/>
                <w:szCs w:val="20"/>
              </w:rPr>
              <w:t>5 Curly Brackets</w:t>
            </w:r>
          </w:p>
        </w:tc>
      </w:tr>
    </w:tbl>
    <w:p w14:paraId="123ADF77" w14:textId="77777777" w:rsidR="00471B01" w:rsidRDefault="00471B01" w:rsidP="0091609C">
      <w:pPr>
        <w:jc w:val="both"/>
      </w:pPr>
    </w:p>
    <w:tbl>
      <w:tblPr>
        <w:tblW w:w="8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0"/>
        <w:gridCol w:w="1821"/>
        <w:gridCol w:w="4396"/>
      </w:tblGrid>
      <w:tr w:rsidR="00946403" w:rsidRPr="00803511" w14:paraId="289B6A47" w14:textId="77777777" w:rsidTr="00803511">
        <w:tc>
          <w:tcPr>
            <w:tcW w:w="8857" w:type="dxa"/>
            <w:gridSpan w:val="3"/>
          </w:tcPr>
          <w:p w14:paraId="779BA1CF" w14:textId="77777777" w:rsidR="00946403" w:rsidRPr="00A36BED" w:rsidRDefault="00946403" w:rsidP="00803511">
            <w:pPr>
              <w:autoSpaceDE w:val="0"/>
              <w:autoSpaceDN w:val="0"/>
              <w:adjustRightInd w:val="0"/>
              <w:jc w:val="center"/>
              <w:rPr>
                <w:rFonts w:ascii="Arial" w:hAnsi="Arial" w:cs="Arial"/>
                <w:color w:val="333399"/>
                <w:szCs w:val="20"/>
              </w:rPr>
            </w:pPr>
            <w:r w:rsidRPr="00D139F5">
              <w:rPr>
                <w:rFonts w:ascii="Arial" w:hAnsi="Arial" w:cs="Arial"/>
                <w:b/>
                <w:color w:val="333399"/>
                <w:sz w:val="40"/>
                <w:szCs w:val="20"/>
              </w:rPr>
              <w:t>Team Members</w:t>
            </w:r>
          </w:p>
        </w:tc>
      </w:tr>
      <w:tr w:rsidR="00865B2A" w:rsidRPr="00803511" w14:paraId="2E1EA12D" w14:textId="77777777" w:rsidTr="00D139F5">
        <w:tc>
          <w:tcPr>
            <w:tcW w:w="3936" w:type="dxa"/>
          </w:tcPr>
          <w:p w14:paraId="6D48E4CE" w14:textId="77777777" w:rsidR="00946403" w:rsidRPr="00A36BED" w:rsidRDefault="00946403" w:rsidP="00803511">
            <w:pPr>
              <w:autoSpaceDE w:val="0"/>
              <w:autoSpaceDN w:val="0"/>
              <w:adjustRightInd w:val="0"/>
              <w:jc w:val="center"/>
              <w:rPr>
                <w:rFonts w:ascii="Arial" w:hAnsi="Arial" w:cs="Arial"/>
                <w:b/>
                <w:color w:val="333399"/>
                <w:szCs w:val="20"/>
              </w:rPr>
            </w:pPr>
            <w:r w:rsidRPr="00A36BED">
              <w:rPr>
                <w:rFonts w:ascii="Arial" w:hAnsi="Arial" w:cs="Arial"/>
                <w:b/>
                <w:color w:val="333399"/>
                <w:szCs w:val="20"/>
              </w:rPr>
              <w:t>Name</w:t>
            </w:r>
            <w:r w:rsidR="00D139F5">
              <w:rPr>
                <w:rFonts w:ascii="Arial" w:hAnsi="Arial" w:cs="Arial"/>
                <w:b/>
                <w:color w:val="333399"/>
                <w:szCs w:val="20"/>
              </w:rPr>
              <w:t xml:space="preserve"> &amp; Surname</w:t>
            </w:r>
          </w:p>
        </w:tc>
        <w:tc>
          <w:tcPr>
            <w:tcW w:w="1932" w:type="dxa"/>
          </w:tcPr>
          <w:p w14:paraId="207EA9D3" w14:textId="77777777" w:rsidR="00946403" w:rsidRPr="00A36BED" w:rsidRDefault="00D139F5" w:rsidP="00803511">
            <w:pPr>
              <w:autoSpaceDE w:val="0"/>
              <w:autoSpaceDN w:val="0"/>
              <w:adjustRightInd w:val="0"/>
              <w:jc w:val="center"/>
              <w:rPr>
                <w:rFonts w:ascii="Arial" w:hAnsi="Arial" w:cs="Arial"/>
                <w:b/>
                <w:color w:val="333399"/>
                <w:szCs w:val="20"/>
              </w:rPr>
            </w:pPr>
            <w:r>
              <w:rPr>
                <w:rFonts w:ascii="Arial" w:hAnsi="Arial" w:cs="Arial"/>
                <w:b/>
                <w:color w:val="333399"/>
                <w:szCs w:val="20"/>
              </w:rPr>
              <w:t>Matriculation</w:t>
            </w:r>
            <w:r w:rsidR="00946403" w:rsidRPr="00A36BED">
              <w:rPr>
                <w:rFonts w:ascii="Arial" w:hAnsi="Arial" w:cs="Arial"/>
                <w:b/>
                <w:color w:val="333399"/>
                <w:szCs w:val="20"/>
              </w:rPr>
              <w:t xml:space="preserve"> Number</w:t>
            </w:r>
          </w:p>
        </w:tc>
        <w:tc>
          <w:tcPr>
            <w:tcW w:w="2989" w:type="dxa"/>
          </w:tcPr>
          <w:p w14:paraId="3645C836" w14:textId="77777777" w:rsidR="00946403" w:rsidRPr="00A36BED" w:rsidRDefault="00946403" w:rsidP="00803511">
            <w:pPr>
              <w:autoSpaceDE w:val="0"/>
              <w:autoSpaceDN w:val="0"/>
              <w:adjustRightInd w:val="0"/>
              <w:jc w:val="center"/>
              <w:rPr>
                <w:rFonts w:ascii="Arial" w:hAnsi="Arial" w:cs="Arial"/>
                <w:b/>
                <w:color w:val="333399"/>
                <w:szCs w:val="20"/>
              </w:rPr>
            </w:pPr>
            <w:r w:rsidRPr="00A36BED">
              <w:rPr>
                <w:rFonts w:ascii="Arial" w:hAnsi="Arial" w:cs="Arial"/>
                <w:b/>
                <w:color w:val="333399"/>
                <w:szCs w:val="20"/>
              </w:rPr>
              <w:t>E-mail address</w:t>
            </w:r>
          </w:p>
        </w:tc>
      </w:tr>
      <w:tr w:rsidR="00865B2A" w:rsidRPr="00803511" w14:paraId="22E4513A" w14:textId="77777777" w:rsidTr="00D139F5">
        <w:tc>
          <w:tcPr>
            <w:tcW w:w="3936" w:type="dxa"/>
          </w:tcPr>
          <w:p w14:paraId="681A01DA" w14:textId="77777777" w:rsidR="00946403" w:rsidRPr="00865B2A" w:rsidRDefault="00865B2A" w:rsidP="00803511">
            <w:pPr>
              <w:autoSpaceDE w:val="0"/>
              <w:autoSpaceDN w:val="0"/>
              <w:adjustRightInd w:val="0"/>
              <w:jc w:val="both"/>
              <w:rPr>
                <w:rFonts w:ascii="Arial" w:hAnsi="Arial" w:cs="Arial"/>
                <w:color w:val="333399"/>
                <w:sz w:val="28"/>
                <w:szCs w:val="28"/>
              </w:rPr>
            </w:pPr>
            <w:r w:rsidRPr="00865B2A">
              <w:rPr>
                <w:rFonts w:ascii="Arial" w:hAnsi="Arial" w:cs="Arial"/>
                <w:color w:val="333399"/>
                <w:sz w:val="28"/>
                <w:szCs w:val="28"/>
              </w:rPr>
              <w:t xml:space="preserve">Marco </w:t>
            </w:r>
            <w:proofErr w:type="spellStart"/>
            <w:r w:rsidRPr="00865B2A">
              <w:rPr>
                <w:rFonts w:ascii="Arial" w:hAnsi="Arial" w:cs="Arial"/>
                <w:color w:val="333399"/>
                <w:sz w:val="28"/>
                <w:szCs w:val="28"/>
              </w:rPr>
              <w:t>Ovidi</w:t>
            </w:r>
            <w:proofErr w:type="spellEnd"/>
          </w:p>
        </w:tc>
        <w:tc>
          <w:tcPr>
            <w:tcW w:w="1932" w:type="dxa"/>
          </w:tcPr>
          <w:p w14:paraId="48C6057A" w14:textId="77777777" w:rsidR="00946403"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247986</w:t>
            </w:r>
          </w:p>
        </w:tc>
        <w:tc>
          <w:tcPr>
            <w:tcW w:w="2989" w:type="dxa"/>
          </w:tcPr>
          <w:p w14:paraId="6FCCE7C5" w14:textId="77777777" w:rsidR="00946403"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marco.ovidi@student.univaq.it</w:t>
            </w:r>
          </w:p>
        </w:tc>
      </w:tr>
      <w:tr w:rsidR="00865B2A" w:rsidRPr="00803511" w14:paraId="196A1497" w14:textId="77777777" w:rsidTr="00D139F5">
        <w:tc>
          <w:tcPr>
            <w:tcW w:w="3936" w:type="dxa"/>
          </w:tcPr>
          <w:p w14:paraId="2C0CDDD6" w14:textId="77777777" w:rsidR="00946403" w:rsidRPr="00BD00FA" w:rsidRDefault="00865B2A" w:rsidP="00803511">
            <w:pPr>
              <w:autoSpaceDE w:val="0"/>
              <w:autoSpaceDN w:val="0"/>
              <w:adjustRightInd w:val="0"/>
              <w:jc w:val="both"/>
              <w:rPr>
                <w:rFonts w:ascii="Arial" w:hAnsi="Arial" w:cs="Arial"/>
                <w:color w:val="333399"/>
                <w:sz w:val="28"/>
                <w:szCs w:val="28"/>
              </w:rPr>
            </w:pPr>
            <w:r>
              <w:rPr>
                <w:rFonts w:ascii="Arial" w:hAnsi="Arial" w:cs="Arial"/>
                <w:color w:val="333399"/>
                <w:sz w:val="28"/>
                <w:szCs w:val="28"/>
              </w:rPr>
              <w:t>Matteo Di Paolo</w:t>
            </w:r>
          </w:p>
        </w:tc>
        <w:tc>
          <w:tcPr>
            <w:tcW w:w="1932" w:type="dxa"/>
          </w:tcPr>
          <w:p w14:paraId="04A72453" w14:textId="77777777" w:rsidR="00946403"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243581</w:t>
            </w:r>
          </w:p>
        </w:tc>
        <w:tc>
          <w:tcPr>
            <w:tcW w:w="2989" w:type="dxa"/>
          </w:tcPr>
          <w:p w14:paraId="1B2945DE" w14:textId="77777777" w:rsidR="00946403" w:rsidRPr="00BD00FA" w:rsidRDefault="002F41E9" w:rsidP="00803511">
            <w:pPr>
              <w:autoSpaceDE w:val="0"/>
              <w:autoSpaceDN w:val="0"/>
              <w:adjustRightInd w:val="0"/>
              <w:jc w:val="both"/>
              <w:rPr>
                <w:rFonts w:ascii="Arial" w:hAnsi="Arial" w:cs="Arial"/>
                <w:i/>
                <w:color w:val="333399"/>
                <w:sz w:val="28"/>
                <w:szCs w:val="28"/>
              </w:rPr>
            </w:pPr>
            <w:hyperlink r:id="rId8" w:history="1">
              <w:r w:rsidR="00865B2A" w:rsidRPr="00FC3BF3">
                <w:rPr>
                  <w:rStyle w:val="Collegamentoipertestuale"/>
                  <w:rFonts w:ascii="Arial" w:hAnsi="Arial" w:cs="Arial"/>
                  <w:i/>
                  <w:sz w:val="28"/>
                  <w:szCs w:val="28"/>
                </w:rPr>
                <w:t>Matteo.dipaolo@student.univaq.it</w:t>
              </w:r>
            </w:hyperlink>
          </w:p>
        </w:tc>
      </w:tr>
      <w:tr w:rsidR="00865B2A" w:rsidRPr="00803511" w14:paraId="33B25948" w14:textId="77777777" w:rsidTr="00D139F5">
        <w:tc>
          <w:tcPr>
            <w:tcW w:w="3936" w:type="dxa"/>
          </w:tcPr>
          <w:p w14:paraId="15A4AE83" w14:textId="77777777" w:rsidR="00946403" w:rsidRPr="00865B2A" w:rsidRDefault="00865B2A" w:rsidP="00803511">
            <w:pPr>
              <w:autoSpaceDE w:val="0"/>
              <w:autoSpaceDN w:val="0"/>
              <w:adjustRightInd w:val="0"/>
              <w:jc w:val="both"/>
              <w:rPr>
                <w:rFonts w:ascii="Arial" w:hAnsi="Arial" w:cs="Arial"/>
                <w:color w:val="333399"/>
              </w:rPr>
            </w:pPr>
            <w:r>
              <w:rPr>
                <w:rFonts w:ascii="Arial" w:hAnsi="Arial" w:cs="Arial"/>
                <w:color w:val="333399"/>
              </w:rPr>
              <w:t xml:space="preserve">Carlo </w:t>
            </w:r>
            <w:r w:rsidRPr="00865B2A">
              <w:rPr>
                <w:rFonts w:ascii="Arial" w:hAnsi="Arial" w:cs="Arial"/>
                <w:color w:val="333399"/>
              </w:rPr>
              <w:t xml:space="preserve">Antonio </w:t>
            </w:r>
            <w:proofErr w:type="spellStart"/>
            <w:r w:rsidRPr="00865B2A">
              <w:rPr>
                <w:rFonts w:ascii="Arial" w:hAnsi="Arial" w:cs="Arial"/>
                <w:color w:val="333399"/>
              </w:rPr>
              <w:t>Venditti</w:t>
            </w:r>
            <w:proofErr w:type="spellEnd"/>
          </w:p>
        </w:tc>
        <w:tc>
          <w:tcPr>
            <w:tcW w:w="1932" w:type="dxa"/>
          </w:tcPr>
          <w:p w14:paraId="69C7A045" w14:textId="77777777" w:rsidR="00946403"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248254</w:t>
            </w:r>
          </w:p>
        </w:tc>
        <w:tc>
          <w:tcPr>
            <w:tcW w:w="2989" w:type="dxa"/>
          </w:tcPr>
          <w:p w14:paraId="2A5C5840" w14:textId="77777777" w:rsidR="00946403" w:rsidRPr="00865B2A" w:rsidRDefault="00865B2A" w:rsidP="00803511">
            <w:pPr>
              <w:autoSpaceDE w:val="0"/>
              <w:autoSpaceDN w:val="0"/>
              <w:adjustRightInd w:val="0"/>
              <w:jc w:val="both"/>
              <w:rPr>
                <w:rFonts w:ascii="Arial" w:hAnsi="Arial" w:cs="Arial"/>
                <w:i/>
                <w:color w:val="333399"/>
              </w:rPr>
            </w:pPr>
            <w:r w:rsidRPr="00865B2A">
              <w:rPr>
                <w:rFonts w:ascii="Arial" w:hAnsi="Arial" w:cs="Arial"/>
                <w:i/>
                <w:color w:val="333399"/>
              </w:rPr>
              <w:t>Carloantonio.venditti@student.univaq.it</w:t>
            </w:r>
          </w:p>
        </w:tc>
      </w:tr>
      <w:tr w:rsidR="00865B2A" w:rsidRPr="00803511" w14:paraId="7D12D89D" w14:textId="77777777" w:rsidTr="00D139F5">
        <w:tc>
          <w:tcPr>
            <w:tcW w:w="3936" w:type="dxa"/>
          </w:tcPr>
          <w:p w14:paraId="5C17E450" w14:textId="77777777" w:rsidR="003612FA" w:rsidRPr="00BD00FA" w:rsidRDefault="00865B2A" w:rsidP="00803511">
            <w:pPr>
              <w:autoSpaceDE w:val="0"/>
              <w:autoSpaceDN w:val="0"/>
              <w:adjustRightInd w:val="0"/>
              <w:jc w:val="both"/>
              <w:rPr>
                <w:rFonts w:ascii="Arial" w:hAnsi="Arial" w:cs="Arial"/>
                <w:color w:val="333399"/>
                <w:sz w:val="28"/>
                <w:szCs w:val="28"/>
              </w:rPr>
            </w:pPr>
            <w:r>
              <w:rPr>
                <w:rFonts w:ascii="Arial" w:hAnsi="Arial" w:cs="Arial"/>
                <w:color w:val="333399"/>
                <w:sz w:val="28"/>
                <w:szCs w:val="28"/>
              </w:rPr>
              <w:t xml:space="preserve">Dima </w:t>
            </w:r>
            <w:proofErr w:type="spellStart"/>
            <w:r>
              <w:rPr>
                <w:rFonts w:ascii="Arial" w:hAnsi="Arial" w:cs="Arial"/>
                <w:color w:val="333399"/>
                <w:sz w:val="28"/>
                <w:szCs w:val="28"/>
              </w:rPr>
              <w:t>Mhrez</w:t>
            </w:r>
            <w:proofErr w:type="spellEnd"/>
          </w:p>
        </w:tc>
        <w:tc>
          <w:tcPr>
            <w:tcW w:w="1932" w:type="dxa"/>
          </w:tcPr>
          <w:p w14:paraId="1B9EC401" w14:textId="77777777" w:rsidR="003612FA"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247052</w:t>
            </w:r>
          </w:p>
        </w:tc>
        <w:tc>
          <w:tcPr>
            <w:tcW w:w="2989" w:type="dxa"/>
          </w:tcPr>
          <w:p w14:paraId="34D22644" w14:textId="77777777" w:rsidR="003612FA" w:rsidRPr="00BD00FA" w:rsidRDefault="00865B2A" w:rsidP="00803511">
            <w:pPr>
              <w:autoSpaceDE w:val="0"/>
              <w:autoSpaceDN w:val="0"/>
              <w:adjustRightInd w:val="0"/>
              <w:jc w:val="both"/>
              <w:rPr>
                <w:rFonts w:ascii="Arial" w:hAnsi="Arial" w:cs="Arial"/>
                <w:i/>
                <w:color w:val="333399"/>
                <w:sz w:val="28"/>
                <w:szCs w:val="28"/>
              </w:rPr>
            </w:pPr>
            <w:hyperlink r:id="rId9" w:history="1">
              <w:r w:rsidRPr="00FC3BF3">
                <w:rPr>
                  <w:rStyle w:val="Collegamentoipertestuale"/>
                  <w:rFonts w:ascii="Arial" w:hAnsi="Arial" w:cs="Arial"/>
                  <w:i/>
                  <w:sz w:val="28"/>
                  <w:szCs w:val="28"/>
                </w:rPr>
                <w:t>Dima.mhrez@student.univaq.it</w:t>
              </w:r>
            </w:hyperlink>
          </w:p>
        </w:tc>
      </w:tr>
      <w:tr w:rsidR="00865B2A" w:rsidRPr="00803511" w14:paraId="259E4671" w14:textId="77777777" w:rsidTr="00D139F5">
        <w:tc>
          <w:tcPr>
            <w:tcW w:w="3936" w:type="dxa"/>
          </w:tcPr>
          <w:p w14:paraId="570CFE0A" w14:textId="77777777" w:rsidR="00D139F5" w:rsidRPr="00BD00FA" w:rsidRDefault="00865B2A" w:rsidP="00803511">
            <w:pPr>
              <w:autoSpaceDE w:val="0"/>
              <w:autoSpaceDN w:val="0"/>
              <w:adjustRightInd w:val="0"/>
              <w:jc w:val="both"/>
              <w:rPr>
                <w:rFonts w:ascii="Arial" w:hAnsi="Arial" w:cs="Arial"/>
                <w:color w:val="333399"/>
                <w:sz w:val="28"/>
                <w:szCs w:val="28"/>
              </w:rPr>
            </w:pPr>
            <w:r>
              <w:rPr>
                <w:rFonts w:ascii="Arial" w:hAnsi="Arial" w:cs="Arial"/>
                <w:color w:val="333399"/>
                <w:sz w:val="28"/>
                <w:szCs w:val="28"/>
              </w:rPr>
              <w:t>Andrea D’Angelo</w:t>
            </w:r>
          </w:p>
        </w:tc>
        <w:tc>
          <w:tcPr>
            <w:tcW w:w="1932" w:type="dxa"/>
          </w:tcPr>
          <w:p w14:paraId="287A9AFA" w14:textId="77777777" w:rsidR="00D139F5" w:rsidRPr="00BD00FA" w:rsidRDefault="00865B2A" w:rsidP="00803511">
            <w:pPr>
              <w:autoSpaceDE w:val="0"/>
              <w:autoSpaceDN w:val="0"/>
              <w:adjustRightInd w:val="0"/>
              <w:jc w:val="both"/>
              <w:rPr>
                <w:rFonts w:ascii="Arial" w:hAnsi="Arial" w:cs="Arial"/>
                <w:i/>
                <w:color w:val="333399"/>
                <w:sz w:val="28"/>
                <w:szCs w:val="28"/>
              </w:rPr>
            </w:pPr>
            <w:r>
              <w:rPr>
                <w:rFonts w:ascii="Arial" w:hAnsi="Arial" w:cs="Arial"/>
                <w:i/>
                <w:color w:val="333399"/>
                <w:sz w:val="28"/>
                <w:szCs w:val="28"/>
              </w:rPr>
              <w:t>248817</w:t>
            </w:r>
          </w:p>
        </w:tc>
        <w:tc>
          <w:tcPr>
            <w:tcW w:w="2989" w:type="dxa"/>
          </w:tcPr>
          <w:p w14:paraId="02983E64" w14:textId="77777777" w:rsidR="00D139F5" w:rsidRPr="00865B2A" w:rsidRDefault="00865B2A" w:rsidP="00803511">
            <w:pPr>
              <w:autoSpaceDE w:val="0"/>
              <w:autoSpaceDN w:val="0"/>
              <w:adjustRightInd w:val="0"/>
              <w:jc w:val="both"/>
              <w:rPr>
                <w:rFonts w:ascii="Arial" w:hAnsi="Arial" w:cs="Arial"/>
                <w:i/>
                <w:color w:val="333399"/>
                <w:sz w:val="26"/>
                <w:szCs w:val="26"/>
              </w:rPr>
            </w:pPr>
            <w:r w:rsidRPr="00865B2A">
              <w:rPr>
                <w:rFonts w:ascii="Arial" w:hAnsi="Arial" w:cs="Arial"/>
                <w:i/>
                <w:color w:val="333399"/>
                <w:sz w:val="26"/>
                <w:szCs w:val="26"/>
              </w:rPr>
              <w:t>Andrea.dangelo6@student.univaq.it</w:t>
            </w:r>
          </w:p>
        </w:tc>
      </w:tr>
    </w:tbl>
    <w:p w14:paraId="440114CD" w14:textId="77777777" w:rsidR="00900B3C" w:rsidRPr="00D139F5" w:rsidRDefault="00900B3C" w:rsidP="00900B3C">
      <w:pPr>
        <w:jc w:val="center"/>
      </w:pPr>
      <w:r w:rsidRPr="00507638">
        <w:rPr>
          <w:rStyle w:val="TitoloCarattere"/>
          <w:b/>
        </w:rPr>
        <w:lastRenderedPageBreak/>
        <w:t xml:space="preserve">Project Guidelines </w:t>
      </w:r>
      <w:r w:rsidRPr="00507638">
        <w:rPr>
          <w:rStyle w:val="TitoloCarattere"/>
          <w:b/>
        </w:rPr>
        <w:br/>
      </w:r>
      <w:r w:rsidRPr="00507638">
        <w:rPr>
          <w:rStyle w:val="TitoloCarattere"/>
          <w:sz w:val="32"/>
        </w:rPr>
        <w:t>[do not remove this page]</w:t>
      </w:r>
      <w:r>
        <w:rPr>
          <w:rFonts w:ascii="Cambria" w:hAnsi="Cambria" w:cs="Cambria"/>
          <w:b/>
          <w:color w:val="333399"/>
          <w:sz w:val="56"/>
          <w:szCs w:val="56"/>
        </w:rPr>
        <w:br/>
      </w:r>
      <w:r w:rsidRPr="00B15731">
        <w:rPr>
          <w:rFonts w:ascii="Cambria" w:hAnsi="Cambria" w:cs="Cambria"/>
          <w:i/>
          <w:color w:val="333399"/>
          <w:szCs w:val="56"/>
        </w:rPr>
        <w:t xml:space="preserve">This page provides the Guidelines to be followed when preparing the report for the Software Engineering course. You </w:t>
      </w:r>
      <w:proofErr w:type="gramStart"/>
      <w:r w:rsidRPr="00B15731">
        <w:rPr>
          <w:rFonts w:ascii="Cambria" w:hAnsi="Cambria" w:cs="Cambria"/>
          <w:i/>
          <w:color w:val="333399"/>
          <w:szCs w:val="56"/>
        </w:rPr>
        <w:t>have to</w:t>
      </w:r>
      <w:proofErr w:type="gramEnd"/>
      <w:r w:rsidRPr="00B15731">
        <w:rPr>
          <w:rFonts w:ascii="Cambria" w:hAnsi="Cambria" w:cs="Cambria"/>
          <w:i/>
          <w:color w:val="333399"/>
          <w:szCs w:val="56"/>
        </w:rPr>
        <w:t xml:space="preserve"> submit the following information:</w:t>
      </w:r>
    </w:p>
    <w:p w14:paraId="7887CC58" w14:textId="77777777" w:rsidR="00900B3C" w:rsidRPr="00B15731" w:rsidRDefault="00900B3C" w:rsidP="00900B3C">
      <w:pPr>
        <w:autoSpaceDE w:val="0"/>
        <w:autoSpaceDN w:val="0"/>
        <w:adjustRightInd w:val="0"/>
        <w:rPr>
          <w:rFonts w:ascii="Cambria" w:hAnsi="Cambria" w:cs="Cambria"/>
          <w:i/>
          <w:color w:val="333399"/>
          <w:szCs w:val="56"/>
        </w:rPr>
      </w:pPr>
    </w:p>
    <w:p w14:paraId="0CB73DF0" w14:textId="77777777" w:rsidR="00900B3C" w:rsidRPr="00B15731" w:rsidRDefault="00900B3C" w:rsidP="00900B3C">
      <w:pPr>
        <w:numPr>
          <w:ilvl w:val="0"/>
          <w:numId w:val="27"/>
        </w:numPr>
        <w:autoSpaceDE w:val="0"/>
        <w:autoSpaceDN w:val="0"/>
        <w:adjustRightInd w:val="0"/>
        <w:rPr>
          <w:rFonts w:ascii="Cambria" w:hAnsi="Cambria" w:cs="Cambria"/>
          <w:i/>
          <w:color w:val="333399"/>
          <w:szCs w:val="56"/>
        </w:rPr>
      </w:pPr>
      <w:r w:rsidRPr="00B15731">
        <w:rPr>
          <w:rFonts w:ascii="Cambria" w:hAnsi="Cambria" w:cs="Cambria"/>
          <w:i/>
          <w:color w:val="333399"/>
          <w:szCs w:val="56"/>
        </w:rPr>
        <w:t>This Report</w:t>
      </w:r>
    </w:p>
    <w:p w14:paraId="6CCFDE4D" w14:textId="77777777" w:rsidR="00900B3C" w:rsidRPr="005B12E3" w:rsidRDefault="00900B3C" w:rsidP="00900B3C">
      <w:pPr>
        <w:numPr>
          <w:ilvl w:val="0"/>
          <w:numId w:val="27"/>
        </w:numPr>
        <w:autoSpaceDE w:val="0"/>
        <w:autoSpaceDN w:val="0"/>
        <w:adjustRightInd w:val="0"/>
        <w:rPr>
          <w:rFonts w:ascii="Cambria" w:hAnsi="Cambria" w:cs="Cambria"/>
          <w:i/>
          <w:color w:val="333399"/>
          <w:szCs w:val="56"/>
        </w:rPr>
      </w:pPr>
      <w:r>
        <w:rPr>
          <w:rFonts w:ascii="Cambria" w:hAnsi="Cambria" w:cs="Cambria"/>
          <w:i/>
          <w:color w:val="333399"/>
          <w:szCs w:val="56"/>
        </w:rPr>
        <w:t>Diagrams (Use Case, Component Diagrams, Sequence Diagrams, Entity Relationships Diagrams)</w:t>
      </w:r>
    </w:p>
    <w:p w14:paraId="7D902010" w14:textId="77777777" w:rsidR="00900B3C" w:rsidRPr="00B15731" w:rsidRDefault="00900B3C" w:rsidP="00900B3C">
      <w:pPr>
        <w:numPr>
          <w:ilvl w:val="0"/>
          <w:numId w:val="27"/>
        </w:numPr>
        <w:autoSpaceDE w:val="0"/>
        <w:autoSpaceDN w:val="0"/>
        <w:adjustRightInd w:val="0"/>
        <w:rPr>
          <w:rFonts w:ascii="Cambria" w:hAnsi="Cambria" w:cs="Cambria"/>
          <w:i/>
          <w:color w:val="333399"/>
          <w:szCs w:val="56"/>
        </w:rPr>
      </w:pPr>
      <w:r w:rsidRPr="00B15731">
        <w:rPr>
          <w:rFonts w:ascii="Cambria" w:hAnsi="Cambria" w:cs="Cambria"/>
          <w:i/>
          <w:color w:val="333399"/>
          <w:szCs w:val="56"/>
        </w:rPr>
        <w:t xml:space="preserve">Effort Recording (Excel file) </w:t>
      </w:r>
    </w:p>
    <w:p w14:paraId="1D2AFBD4" w14:textId="77777777" w:rsidR="00900B3C" w:rsidRPr="00B15731" w:rsidRDefault="00900B3C" w:rsidP="00900B3C">
      <w:pPr>
        <w:autoSpaceDE w:val="0"/>
        <w:autoSpaceDN w:val="0"/>
        <w:adjustRightInd w:val="0"/>
        <w:rPr>
          <w:rFonts w:ascii="Cambria" w:hAnsi="Cambria" w:cs="Cambria"/>
          <w:i/>
          <w:color w:val="333399"/>
          <w:szCs w:val="56"/>
        </w:rPr>
      </w:pPr>
    </w:p>
    <w:p w14:paraId="150BAACB" w14:textId="77777777" w:rsidR="00900B3C" w:rsidRPr="00B15731" w:rsidRDefault="00900B3C" w:rsidP="00900B3C">
      <w:pPr>
        <w:autoSpaceDE w:val="0"/>
        <w:autoSpaceDN w:val="0"/>
        <w:adjustRightInd w:val="0"/>
        <w:rPr>
          <w:rFonts w:ascii="Cambria" w:hAnsi="Cambria" w:cs="Cambria"/>
          <w:b/>
          <w:i/>
          <w:color w:val="333399"/>
          <w:szCs w:val="56"/>
        </w:rPr>
      </w:pPr>
      <w:r w:rsidRPr="00B15731">
        <w:rPr>
          <w:rFonts w:ascii="Cambria" w:hAnsi="Cambria" w:cs="Cambria"/>
          <w:b/>
          <w:i/>
          <w:color w:val="333399"/>
          <w:szCs w:val="56"/>
        </w:rPr>
        <w:t>Important:</w:t>
      </w:r>
    </w:p>
    <w:p w14:paraId="7BA3D8C0" w14:textId="77777777" w:rsidR="00900B3C" w:rsidRPr="00B15731" w:rsidRDefault="00900B3C" w:rsidP="00900B3C">
      <w:pPr>
        <w:numPr>
          <w:ilvl w:val="0"/>
          <w:numId w:val="28"/>
        </w:numPr>
        <w:autoSpaceDE w:val="0"/>
        <w:autoSpaceDN w:val="0"/>
        <w:adjustRightInd w:val="0"/>
        <w:rPr>
          <w:rFonts w:ascii="Cambria" w:hAnsi="Cambria" w:cs="Cambria"/>
          <w:i/>
          <w:color w:val="333399"/>
          <w:szCs w:val="56"/>
        </w:rPr>
      </w:pPr>
      <w:r w:rsidRPr="00374CA7">
        <w:rPr>
          <w:rFonts w:ascii="Cambria" w:hAnsi="Cambria" w:cs="Cambria"/>
          <w:b/>
          <w:i/>
          <w:color w:val="333399"/>
          <w:szCs w:val="56"/>
        </w:rPr>
        <w:t xml:space="preserve">document risky/difficult/complex/highly discussed </w:t>
      </w:r>
      <w:r w:rsidRPr="00B15731">
        <w:rPr>
          <w:rFonts w:ascii="Cambria" w:hAnsi="Cambria" w:cs="Cambria"/>
          <w:i/>
          <w:color w:val="333399"/>
          <w:szCs w:val="56"/>
        </w:rPr>
        <w:t>requirements</w:t>
      </w:r>
    </w:p>
    <w:p w14:paraId="57BF47FE" w14:textId="77777777" w:rsidR="00900B3C" w:rsidRPr="00B15731" w:rsidRDefault="00900B3C" w:rsidP="00900B3C">
      <w:pPr>
        <w:numPr>
          <w:ilvl w:val="0"/>
          <w:numId w:val="28"/>
        </w:numPr>
        <w:autoSpaceDE w:val="0"/>
        <w:autoSpaceDN w:val="0"/>
        <w:adjustRightInd w:val="0"/>
        <w:rPr>
          <w:rFonts w:ascii="Cambria" w:hAnsi="Cambria" w:cs="Cambria"/>
          <w:i/>
          <w:color w:val="333399"/>
          <w:szCs w:val="56"/>
        </w:rPr>
      </w:pPr>
      <w:r w:rsidRPr="00B15731">
        <w:rPr>
          <w:rFonts w:ascii="Cambria" w:hAnsi="Cambria" w:cs="Cambria"/>
          <w:i/>
          <w:color w:val="333399"/>
          <w:szCs w:val="56"/>
        </w:rPr>
        <w:t>document decisions taken by the team</w:t>
      </w:r>
    </w:p>
    <w:p w14:paraId="6039BA0E" w14:textId="77777777" w:rsidR="00900B3C" w:rsidRPr="00B15731" w:rsidRDefault="00900B3C" w:rsidP="00900B3C">
      <w:pPr>
        <w:numPr>
          <w:ilvl w:val="0"/>
          <w:numId w:val="28"/>
        </w:numPr>
        <w:autoSpaceDE w:val="0"/>
        <w:autoSpaceDN w:val="0"/>
        <w:adjustRightInd w:val="0"/>
        <w:rPr>
          <w:rFonts w:ascii="Cambria" w:hAnsi="Cambria" w:cs="Cambria"/>
          <w:i/>
          <w:color w:val="333399"/>
          <w:szCs w:val="56"/>
        </w:rPr>
      </w:pPr>
      <w:r w:rsidRPr="00374CA7">
        <w:rPr>
          <w:rFonts w:ascii="Cambria" w:hAnsi="Cambria" w:cs="Cambria"/>
          <w:b/>
          <w:i/>
          <w:color w:val="333399"/>
          <w:szCs w:val="56"/>
        </w:rPr>
        <w:t>iterate</w:t>
      </w:r>
      <w:r w:rsidRPr="00B15731">
        <w:rPr>
          <w:rFonts w:ascii="Cambria" w:hAnsi="Cambria" w:cs="Cambria"/>
          <w:i/>
          <w:color w:val="333399"/>
          <w:szCs w:val="56"/>
        </w:rPr>
        <w:t>: do not spend more than 1-2 full days for each iteration</w:t>
      </w:r>
    </w:p>
    <w:p w14:paraId="21A3A2AC" w14:textId="77777777" w:rsidR="00900B3C" w:rsidRPr="00B15731" w:rsidRDefault="00900B3C" w:rsidP="00900B3C">
      <w:pPr>
        <w:numPr>
          <w:ilvl w:val="0"/>
          <w:numId w:val="28"/>
        </w:numPr>
        <w:autoSpaceDE w:val="0"/>
        <w:autoSpaceDN w:val="0"/>
        <w:adjustRightInd w:val="0"/>
        <w:rPr>
          <w:rFonts w:ascii="Cambria" w:hAnsi="Cambria" w:cs="Cambria"/>
          <w:i/>
          <w:color w:val="333399"/>
          <w:szCs w:val="56"/>
        </w:rPr>
      </w:pPr>
      <w:r w:rsidRPr="00374CA7">
        <w:rPr>
          <w:rFonts w:ascii="Cambria" w:hAnsi="Cambria" w:cs="Cambria"/>
          <w:b/>
          <w:i/>
          <w:color w:val="333399"/>
          <w:szCs w:val="56"/>
        </w:rPr>
        <w:t>prioritize</w:t>
      </w:r>
      <w:r w:rsidRPr="00B15731">
        <w:rPr>
          <w:rFonts w:ascii="Cambria" w:hAnsi="Cambria" w:cs="Cambria"/>
          <w:i/>
          <w:color w:val="333399"/>
          <w:szCs w:val="56"/>
        </w:rPr>
        <w:t xml:space="preserve"> requirements, scenarios, users, etc. etc.</w:t>
      </w:r>
    </w:p>
    <w:p w14:paraId="1DA4766E" w14:textId="77777777" w:rsidR="00900B3C" w:rsidRDefault="00900B3C" w:rsidP="00900B3C">
      <w:pPr>
        <w:autoSpaceDE w:val="0"/>
        <w:autoSpaceDN w:val="0"/>
        <w:adjustRightInd w:val="0"/>
        <w:rPr>
          <w:rFonts w:ascii="Cambria" w:hAnsi="Cambria" w:cs="Cambria"/>
          <w:color w:val="333399"/>
          <w:szCs w:val="56"/>
        </w:rPr>
      </w:pPr>
    </w:p>
    <w:p w14:paraId="49601A8D" w14:textId="77777777" w:rsidR="00900B3C" w:rsidRPr="00507638" w:rsidRDefault="00900B3C" w:rsidP="00900B3C">
      <w:pPr>
        <w:pStyle w:val="Titolo"/>
        <w:spacing w:line="360" w:lineRule="auto"/>
      </w:pPr>
      <w:r w:rsidRPr="00507638">
        <w:t>Project Rules and Evaluation Criteria</w:t>
      </w:r>
    </w:p>
    <w:p w14:paraId="06E75CBB" w14:textId="77777777" w:rsidR="00900B3C" w:rsidRDefault="00900B3C" w:rsidP="00900B3C">
      <w:pPr>
        <w:rPr>
          <w:rFonts w:ascii="Arial" w:hAnsi="Arial" w:cs="Arial"/>
          <w:i/>
        </w:rPr>
      </w:pPr>
    </w:p>
    <w:p w14:paraId="74DD2CAD" w14:textId="77777777" w:rsidR="00900B3C" w:rsidRPr="00852B59" w:rsidRDefault="00900B3C" w:rsidP="00900B3C">
      <w:pPr>
        <w:rPr>
          <w:rFonts w:ascii="Cambria" w:hAnsi="Cambria" w:cs="Cambria"/>
          <w:b/>
          <w:i/>
          <w:color w:val="333399"/>
          <w:sz w:val="28"/>
          <w:szCs w:val="56"/>
        </w:rPr>
      </w:pPr>
      <w:r w:rsidRPr="00852B59">
        <w:rPr>
          <w:rFonts w:ascii="Cambria" w:hAnsi="Cambria" w:cs="Cambria"/>
          <w:b/>
          <w:i/>
          <w:color w:val="333399"/>
          <w:sz w:val="28"/>
          <w:szCs w:val="56"/>
        </w:rPr>
        <w:t>General information:</w:t>
      </w:r>
    </w:p>
    <w:p w14:paraId="6407D245" w14:textId="77777777" w:rsidR="00900B3C" w:rsidRPr="005B12E3" w:rsidRDefault="00900B3C" w:rsidP="00900B3C">
      <w:pPr>
        <w:numPr>
          <w:ilvl w:val="0"/>
          <w:numId w:val="31"/>
        </w:numPr>
        <w:rPr>
          <w:rFonts w:ascii="Cambria" w:hAnsi="Cambria" w:cs="Cambria"/>
          <w:i/>
          <w:color w:val="333399"/>
          <w:szCs w:val="56"/>
        </w:rPr>
      </w:pPr>
      <w:r>
        <w:rPr>
          <w:rFonts w:ascii="Cambria" w:hAnsi="Cambria" w:cs="Cambria"/>
          <w:i/>
          <w:color w:val="333399"/>
          <w:szCs w:val="56"/>
        </w:rPr>
        <w:t>This homework will cover the 80% of your final grade (20</w:t>
      </w:r>
      <w:r w:rsidRPr="00852B59">
        <w:rPr>
          <w:rFonts w:ascii="Cambria" w:hAnsi="Cambria" w:cs="Cambria"/>
          <w:i/>
          <w:color w:val="333399"/>
          <w:szCs w:val="56"/>
        </w:rPr>
        <w:t>% will come from the oral examination).</w:t>
      </w:r>
    </w:p>
    <w:p w14:paraId="1B1A90C9" w14:textId="77777777" w:rsidR="00900B3C" w:rsidRPr="00852B59" w:rsidRDefault="00900B3C" w:rsidP="00900B3C">
      <w:pPr>
        <w:numPr>
          <w:ilvl w:val="0"/>
          <w:numId w:val="31"/>
        </w:numPr>
        <w:rPr>
          <w:rFonts w:ascii="Cambria" w:hAnsi="Cambria" w:cs="Cambria"/>
          <w:i/>
          <w:color w:val="333399"/>
          <w:szCs w:val="56"/>
        </w:rPr>
      </w:pPr>
      <w:r>
        <w:rPr>
          <w:rFonts w:ascii="Cambria" w:hAnsi="Cambria" w:cs="Cambria"/>
          <w:i/>
          <w:color w:val="333399"/>
          <w:szCs w:val="56"/>
        </w:rPr>
        <w:t>The complete and final version of this</w:t>
      </w:r>
      <w:r w:rsidRPr="00852B59">
        <w:rPr>
          <w:rFonts w:ascii="Cambria" w:hAnsi="Cambria" w:cs="Cambria"/>
          <w:i/>
          <w:color w:val="333399"/>
          <w:szCs w:val="56"/>
        </w:rPr>
        <w:t xml:space="preserve"> document shall be </w:t>
      </w:r>
      <w:proofErr w:type="spellStart"/>
      <w:r w:rsidRPr="00B70751">
        <w:rPr>
          <w:rFonts w:ascii="Cambria" w:hAnsi="Cambria" w:cs="Cambria"/>
          <w:b/>
          <w:i/>
          <w:color w:val="333399"/>
          <w:szCs w:val="56"/>
        </w:rPr>
        <w:t>not longer</w:t>
      </w:r>
      <w:proofErr w:type="spellEnd"/>
      <w:r w:rsidRPr="00B70751">
        <w:rPr>
          <w:rFonts w:ascii="Cambria" w:hAnsi="Cambria" w:cs="Cambria"/>
          <w:b/>
          <w:i/>
          <w:color w:val="333399"/>
          <w:szCs w:val="56"/>
        </w:rPr>
        <w:t xml:space="preserve"> than 40 pages</w:t>
      </w:r>
      <w:r w:rsidRPr="00852B59">
        <w:rPr>
          <w:rFonts w:ascii="Cambria" w:hAnsi="Cambria" w:cs="Cambria"/>
          <w:i/>
          <w:color w:val="333399"/>
          <w:szCs w:val="56"/>
        </w:rPr>
        <w:t xml:space="preserve"> (excluding this page</w:t>
      </w:r>
      <w:r>
        <w:rPr>
          <w:rFonts w:ascii="Cambria" w:hAnsi="Cambria" w:cs="Cambria"/>
          <w:i/>
          <w:color w:val="333399"/>
          <w:szCs w:val="56"/>
        </w:rPr>
        <w:t xml:space="preserve"> and the Appendix</w:t>
      </w:r>
      <w:r w:rsidRPr="00852B59">
        <w:rPr>
          <w:rFonts w:ascii="Cambria" w:hAnsi="Cambria" w:cs="Cambria"/>
          <w:i/>
          <w:color w:val="333399"/>
          <w:szCs w:val="56"/>
        </w:rPr>
        <w:t>).</w:t>
      </w:r>
    </w:p>
    <w:p w14:paraId="65314230" w14:textId="77777777" w:rsidR="00900B3C" w:rsidRPr="00852B59" w:rsidRDefault="00900B3C" w:rsidP="00900B3C">
      <w:pPr>
        <w:numPr>
          <w:ilvl w:val="0"/>
          <w:numId w:val="31"/>
        </w:numPr>
        <w:rPr>
          <w:rFonts w:ascii="Cambria" w:hAnsi="Cambria" w:cs="Cambria"/>
          <w:i/>
          <w:color w:val="333399"/>
          <w:szCs w:val="56"/>
        </w:rPr>
      </w:pPr>
      <w:r w:rsidRPr="00852B59">
        <w:rPr>
          <w:rFonts w:ascii="Cambria" w:hAnsi="Cambria" w:cs="Cambria"/>
          <w:i/>
          <w:color w:val="333399"/>
          <w:szCs w:val="56"/>
        </w:rPr>
        <w:t xml:space="preserve">Groups composed of </w:t>
      </w:r>
      <w:r>
        <w:rPr>
          <w:rFonts w:ascii="Cambria" w:hAnsi="Cambria" w:cs="Cambria"/>
          <w:i/>
          <w:color w:val="333399"/>
          <w:szCs w:val="56"/>
        </w:rPr>
        <w:t>five</w:t>
      </w:r>
      <w:r w:rsidRPr="00852B59">
        <w:rPr>
          <w:rFonts w:ascii="Cambria" w:hAnsi="Cambria" w:cs="Cambria"/>
          <w:i/>
          <w:color w:val="333399"/>
          <w:szCs w:val="56"/>
        </w:rPr>
        <w:t xml:space="preserve"> students (preferably). </w:t>
      </w:r>
    </w:p>
    <w:p w14:paraId="2DC51D1B" w14:textId="77777777" w:rsidR="00900B3C" w:rsidRPr="00852B59" w:rsidRDefault="00900B3C" w:rsidP="00900B3C">
      <w:pPr>
        <w:rPr>
          <w:rFonts w:ascii="Cambria" w:hAnsi="Cambria" w:cs="Cambria"/>
          <w:i/>
          <w:color w:val="333399"/>
          <w:szCs w:val="56"/>
        </w:rPr>
      </w:pPr>
    </w:p>
    <w:p w14:paraId="7DFA5D56" w14:textId="77777777" w:rsidR="00900B3C" w:rsidRPr="00852B59" w:rsidRDefault="00900B3C" w:rsidP="00900B3C">
      <w:pPr>
        <w:rPr>
          <w:rFonts w:ascii="Cambria" w:hAnsi="Cambria" w:cs="Cambria"/>
          <w:i/>
          <w:color w:val="333399"/>
          <w:szCs w:val="56"/>
        </w:rPr>
      </w:pPr>
      <w:r w:rsidRPr="00852B59">
        <w:rPr>
          <w:rFonts w:ascii="Cambria" w:hAnsi="Cambria" w:cs="Cambria"/>
          <w:i/>
          <w:color w:val="333399"/>
          <w:szCs w:val="56"/>
        </w:rPr>
        <w:t xml:space="preserve">I expect the groups to </w:t>
      </w:r>
      <w:r>
        <w:rPr>
          <w:rFonts w:ascii="Cambria" w:hAnsi="Cambria" w:cs="Cambria"/>
          <w:i/>
          <w:color w:val="333399"/>
          <w:szCs w:val="56"/>
        </w:rPr>
        <w:t xml:space="preserve">submit their work through GitHub </w:t>
      </w:r>
    </w:p>
    <w:p w14:paraId="08DBA5DB" w14:textId="77777777" w:rsidR="00900B3C" w:rsidRDefault="00900B3C" w:rsidP="00900B3C">
      <w:pPr>
        <w:rPr>
          <w:rFonts w:ascii="Cambria" w:hAnsi="Cambria" w:cs="Cambria"/>
          <w:i/>
          <w:color w:val="333399"/>
          <w:szCs w:val="56"/>
        </w:rPr>
      </w:pPr>
    </w:p>
    <w:p w14:paraId="6D766E8A" w14:textId="77777777" w:rsidR="00900B3C" w:rsidRPr="00E921D2" w:rsidRDefault="00900B3C" w:rsidP="00900B3C">
      <w:pPr>
        <w:rPr>
          <w:rFonts w:ascii="Cambria" w:hAnsi="Cambria" w:cs="Cambria"/>
          <w:b/>
          <w:i/>
          <w:szCs w:val="56"/>
        </w:rPr>
      </w:pPr>
      <w:r w:rsidRPr="00E921D2">
        <w:rPr>
          <w:rFonts w:ascii="Cambria" w:hAnsi="Cambria" w:cs="Cambria"/>
          <w:b/>
          <w:i/>
          <w:szCs w:val="56"/>
        </w:rPr>
        <w:t xml:space="preserve">Use the same file to document the various deliverable. </w:t>
      </w:r>
      <w:r w:rsidRPr="00E921D2">
        <w:rPr>
          <w:rFonts w:ascii="Cambria" w:hAnsi="Cambria" w:cs="Cambria"/>
          <w:b/>
          <w:i/>
          <w:szCs w:val="56"/>
        </w:rPr>
        <w:br/>
        <w:t>Document in this file how Deliverable “i+1" improves over Deliverable “</w:t>
      </w:r>
      <w:proofErr w:type="spellStart"/>
      <w:r w:rsidRPr="00E921D2">
        <w:rPr>
          <w:rFonts w:ascii="Cambria" w:hAnsi="Cambria" w:cs="Cambria"/>
          <w:b/>
          <w:i/>
          <w:szCs w:val="56"/>
        </w:rPr>
        <w:t>i</w:t>
      </w:r>
      <w:proofErr w:type="spellEnd"/>
      <w:r w:rsidRPr="00E921D2">
        <w:rPr>
          <w:rFonts w:ascii="Cambria" w:hAnsi="Cambria" w:cs="Cambria"/>
          <w:b/>
          <w:i/>
          <w:szCs w:val="56"/>
        </w:rPr>
        <w:t xml:space="preserve">". </w:t>
      </w:r>
    </w:p>
    <w:p w14:paraId="737B95DF" w14:textId="77777777" w:rsidR="00900B3C" w:rsidRPr="00852B59" w:rsidRDefault="00900B3C" w:rsidP="00900B3C">
      <w:pPr>
        <w:rPr>
          <w:rFonts w:ascii="Cambria" w:hAnsi="Cambria" w:cs="Cambria"/>
          <w:i/>
          <w:color w:val="333399"/>
          <w:szCs w:val="56"/>
        </w:rPr>
      </w:pPr>
    </w:p>
    <w:p w14:paraId="67318206" w14:textId="77777777" w:rsidR="00900B3C" w:rsidRPr="00852B59" w:rsidRDefault="00900B3C" w:rsidP="00900B3C">
      <w:pPr>
        <w:rPr>
          <w:rFonts w:ascii="Cambria" w:hAnsi="Cambria" w:cs="Cambria"/>
          <w:i/>
          <w:color w:val="333399"/>
          <w:sz w:val="28"/>
          <w:szCs w:val="56"/>
        </w:rPr>
      </w:pPr>
      <w:r w:rsidRPr="00852B59">
        <w:rPr>
          <w:rFonts w:ascii="Cambria" w:hAnsi="Cambria" w:cs="Cambria"/>
          <w:b/>
          <w:bCs/>
          <w:iCs/>
          <w:color w:val="333399"/>
          <w:sz w:val="28"/>
          <w:szCs w:val="56"/>
        </w:rPr>
        <w:t>Project evaluation:</w:t>
      </w:r>
    </w:p>
    <w:p w14:paraId="7155FD50" w14:textId="77777777" w:rsidR="00900B3C" w:rsidRPr="00852B59" w:rsidRDefault="00900B3C" w:rsidP="00900B3C">
      <w:pPr>
        <w:rPr>
          <w:rFonts w:ascii="Cambria" w:hAnsi="Cambria" w:cs="Cambria"/>
          <w:i/>
          <w:color w:val="333399"/>
          <w:szCs w:val="56"/>
        </w:rPr>
      </w:pPr>
      <w:r w:rsidRPr="00852B59">
        <w:rPr>
          <w:rFonts w:ascii="Cambria" w:hAnsi="Cambria" w:cs="Cambria"/>
          <w:i/>
          <w:color w:val="333399"/>
          <w:szCs w:val="56"/>
        </w:rPr>
        <w:t>Evaluation is not based on “quantity” but on “quality” where quality means:</w:t>
      </w:r>
    </w:p>
    <w:p w14:paraId="0AE3DDCD" w14:textId="77777777" w:rsidR="00900B3C" w:rsidRDefault="00900B3C" w:rsidP="00900B3C">
      <w:pPr>
        <w:numPr>
          <w:ilvl w:val="0"/>
          <w:numId w:val="22"/>
        </w:numPr>
        <w:rPr>
          <w:rFonts w:ascii="Cambria" w:hAnsi="Cambria" w:cs="Cambria"/>
          <w:i/>
          <w:color w:val="333399"/>
          <w:szCs w:val="56"/>
        </w:rPr>
      </w:pPr>
      <w:r>
        <w:rPr>
          <w:rFonts w:ascii="Cambria" w:hAnsi="Cambria" w:cs="Cambria"/>
          <w:i/>
          <w:color w:val="333399"/>
          <w:szCs w:val="56"/>
        </w:rPr>
        <w:t>Completeness of delivered Diagrams</w:t>
      </w:r>
    </w:p>
    <w:p w14:paraId="62C0BF23" w14:textId="77777777" w:rsidR="00900B3C" w:rsidRPr="006750E4" w:rsidRDefault="00900B3C" w:rsidP="00900B3C">
      <w:pPr>
        <w:numPr>
          <w:ilvl w:val="0"/>
          <w:numId w:val="22"/>
        </w:numPr>
        <w:rPr>
          <w:rFonts w:ascii="Cambria" w:hAnsi="Cambria" w:cs="Cambria"/>
          <w:i/>
          <w:color w:val="333399"/>
          <w:szCs w:val="56"/>
        </w:rPr>
      </w:pPr>
      <w:r>
        <w:rPr>
          <w:rFonts w:ascii="Cambria" w:hAnsi="Cambria" w:cs="Cambria"/>
          <w:i/>
          <w:color w:val="333399"/>
          <w:szCs w:val="56"/>
        </w:rPr>
        <w:t>(Semantic and syntactic) Correctness of the delivered Diagrams</w:t>
      </w:r>
    </w:p>
    <w:p w14:paraId="17718E5D" w14:textId="77777777" w:rsidR="00900B3C" w:rsidRDefault="00900B3C" w:rsidP="00900B3C">
      <w:pPr>
        <w:numPr>
          <w:ilvl w:val="0"/>
          <w:numId w:val="22"/>
        </w:numPr>
        <w:rPr>
          <w:rFonts w:ascii="Cambria" w:hAnsi="Cambria" w:cs="Cambria"/>
          <w:i/>
          <w:color w:val="333399"/>
          <w:szCs w:val="56"/>
        </w:rPr>
      </w:pPr>
      <w:r>
        <w:rPr>
          <w:rFonts w:ascii="Cambria" w:hAnsi="Cambria" w:cs="Cambria"/>
          <w:i/>
          <w:color w:val="333399"/>
          <w:szCs w:val="56"/>
        </w:rPr>
        <w:t>Quality of the design decisions taken</w:t>
      </w:r>
    </w:p>
    <w:p w14:paraId="7A6F47CB" w14:textId="77777777" w:rsidR="00900B3C" w:rsidRPr="0047226A" w:rsidRDefault="00900B3C" w:rsidP="00900B3C">
      <w:pPr>
        <w:numPr>
          <w:ilvl w:val="0"/>
          <w:numId w:val="22"/>
        </w:numPr>
        <w:rPr>
          <w:rFonts w:ascii="Cambria" w:hAnsi="Cambria" w:cs="Cambria"/>
          <w:i/>
          <w:color w:val="333399"/>
          <w:szCs w:val="56"/>
        </w:rPr>
      </w:pPr>
      <w:r>
        <w:rPr>
          <w:rFonts w:ascii="Cambria" w:hAnsi="Cambria" w:cs="Cambria"/>
          <w:i/>
          <w:color w:val="333399"/>
          <w:szCs w:val="56"/>
        </w:rPr>
        <w:t>Quality of the produced code</w:t>
      </w:r>
    </w:p>
    <w:p w14:paraId="1A2237ED" w14:textId="77777777" w:rsidR="00900B3C" w:rsidRDefault="00900B3C" w:rsidP="0047226A">
      <w:pPr>
        <w:jc w:val="center"/>
        <w:rPr>
          <w:rFonts w:ascii="Cambria" w:hAnsi="Cambria"/>
          <w:noProof/>
          <w:color w:val="17365D"/>
          <w:spacing w:val="5"/>
          <w:kern w:val="28"/>
          <w:sz w:val="52"/>
          <w:szCs w:val="52"/>
        </w:rPr>
      </w:pPr>
    </w:p>
    <w:p w14:paraId="2DC83845" w14:textId="77777777" w:rsidR="00E75697" w:rsidRDefault="00E75697" w:rsidP="0047226A">
      <w:pPr>
        <w:jc w:val="center"/>
        <w:rPr>
          <w:rFonts w:ascii="Cambria" w:hAnsi="Cambria"/>
          <w:noProof/>
          <w:color w:val="17365D"/>
          <w:spacing w:val="5"/>
          <w:kern w:val="28"/>
          <w:sz w:val="52"/>
          <w:szCs w:val="52"/>
        </w:rPr>
      </w:pPr>
      <w:r w:rsidRPr="008A4412">
        <w:rPr>
          <w:rFonts w:ascii="Cambria" w:hAnsi="Cambria"/>
          <w:noProof/>
          <w:color w:val="17365D"/>
          <w:spacing w:val="5"/>
          <w:kern w:val="28"/>
          <w:sz w:val="52"/>
          <w:szCs w:val="52"/>
        </w:rPr>
        <w:lastRenderedPageBreak/>
        <w:t>Table of Contents of this deliverable</w:t>
      </w:r>
    </w:p>
    <w:p w14:paraId="7523793E" w14:textId="77777777" w:rsidR="00900B3C" w:rsidRDefault="00900B3C" w:rsidP="00900B3C">
      <w:pPr>
        <w:pStyle w:val="Titolosommario"/>
      </w:pPr>
      <w:r>
        <w:t>Sommario</w:t>
      </w:r>
    </w:p>
    <w:p w14:paraId="6CEF38FB" w14:textId="77777777" w:rsidR="00900B3C" w:rsidRPr="000A6191" w:rsidRDefault="001344B7">
      <w:pPr>
        <w:pStyle w:val="Sommario1"/>
        <w:rPr>
          <w:b/>
          <w:rPrChange w:id="14" w:author="Andrea D'Angelo" w:date="2019-01-20T14:16:00Z">
            <w:rPr/>
          </w:rPrChange>
        </w:rPr>
      </w:pPr>
      <w:r w:rsidRPr="000A6191">
        <w:rPr>
          <w:b/>
          <w:rPrChange w:id="15" w:author="Andrea D'Angelo" w:date="2019-01-20T14:16:00Z">
            <w:rPr/>
          </w:rPrChange>
        </w:rPr>
        <w:t>Requirement Collection</w:t>
      </w:r>
      <w:r w:rsidR="00900B3C" w:rsidRPr="000A6191">
        <w:rPr>
          <w:b/>
          <w:rPrChange w:id="16" w:author="Andrea D'Angelo" w:date="2019-01-20T14:16:00Z">
            <w:rPr/>
          </w:rPrChange>
        </w:rPr>
        <w:tab/>
      </w:r>
      <w:r w:rsidRPr="000A6191">
        <w:rPr>
          <w:b/>
          <w:rPrChange w:id="17" w:author="Andrea D'Angelo" w:date="2019-01-20T14:16:00Z">
            <w:rPr/>
          </w:rPrChange>
        </w:rPr>
        <w:t>5</w:t>
      </w:r>
    </w:p>
    <w:p w14:paraId="3069DFF5" w14:textId="77777777" w:rsidR="00900B3C" w:rsidRDefault="001344B7" w:rsidP="000A6191">
      <w:pPr>
        <w:pStyle w:val="Sommario2"/>
      </w:pPr>
      <w:proofErr w:type="spellStart"/>
      <w:r>
        <w:t>Detailed</w:t>
      </w:r>
      <w:proofErr w:type="spellEnd"/>
      <w:r>
        <w:t xml:space="preserve"> </w:t>
      </w:r>
      <w:proofErr w:type="spellStart"/>
      <w:r>
        <w:t>Scenarios</w:t>
      </w:r>
      <w:proofErr w:type="spellEnd"/>
      <w:r>
        <w:tab/>
        <w:t>5</w:t>
      </w:r>
    </w:p>
    <w:p w14:paraId="68C18DB2" w14:textId="77777777" w:rsidR="001344B7" w:rsidRDefault="001344B7" w:rsidP="000A6191">
      <w:pPr>
        <w:pStyle w:val="Sommario2"/>
      </w:pPr>
      <w:r>
        <w:t>Functional Requirements</w:t>
      </w:r>
      <w:r>
        <w:tab/>
      </w:r>
      <w:ins w:id="18" w:author="Andrea D'Angelo" w:date="2019-01-20T14:15:00Z">
        <w:r w:rsidR="000A6191">
          <w:t>7</w:t>
        </w:r>
      </w:ins>
      <w:del w:id="19" w:author="Andrea D'Angelo" w:date="2019-01-20T14:15:00Z">
        <w:r w:rsidDel="000A6191">
          <w:delText>6</w:delText>
        </w:r>
      </w:del>
    </w:p>
    <w:p w14:paraId="6465E1BE" w14:textId="77777777" w:rsidR="001344B7" w:rsidRDefault="001344B7" w:rsidP="000A6191">
      <w:pPr>
        <w:pStyle w:val="Sommario2"/>
      </w:pPr>
      <w:r>
        <w:t xml:space="preserve">UML Use Case </w:t>
      </w:r>
      <w:proofErr w:type="spellStart"/>
      <w:r>
        <w:t>Diagrams</w:t>
      </w:r>
      <w:proofErr w:type="spellEnd"/>
      <w:r>
        <w:tab/>
      </w:r>
      <w:ins w:id="20" w:author="Andrea D'Angelo" w:date="2019-01-20T14:15:00Z">
        <w:r w:rsidR="000A6191">
          <w:t>8</w:t>
        </w:r>
      </w:ins>
      <w:del w:id="21" w:author="Andrea D'Angelo" w:date="2019-01-20T14:15:00Z">
        <w:r w:rsidDel="000A6191">
          <w:delText>7</w:delText>
        </w:r>
      </w:del>
    </w:p>
    <w:p w14:paraId="33922E6F" w14:textId="77777777" w:rsidR="001344B7" w:rsidRPr="001344B7" w:rsidRDefault="001344B7" w:rsidP="000A6191">
      <w:pPr>
        <w:pStyle w:val="Sommario2"/>
      </w:pPr>
      <w:r>
        <w:t xml:space="preserve">Tabular </w:t>
      </w:r>
      <w:proofErr w:type="spellStart"/>
      <w:r>
        <w:t>Descriptions</w:t>
      </w:r>
      <w:proofErr w:type="spellEnd"/>
      <w:r>
        <w:tab/>
      </w:r>
      <w:ins w:id="22" w:author="Andrea D'Angelo" w:date="2019-01-20T14:15:00Z">
        <w:r w:rsidR="000A6191">
          <w:t>10</w:t>
        </w:r>
      </w:ins>
      <w:del w:id="23" w:author="Andrea D'Angelo" w:date="2019-01-20T14:15:00Z">
        <w:r w:rsidDel="000A6191">
          <w:delText>9</w:delText>
        </w:r>
      </w:del>
    </w:p>
    <w:p w14:paraId="0A0C2E32" w14:textId="77777777" w:rsidR="001344B7" w:rsidRDefault="001344B7" w:rsidP="000A6191">
      <w:pPr>
        <w:pStyle w:val="Sommario2"/>
      </w:pPr>
      <w:r>
        <w:t xml:space="preserve">GUI/DB/Business </w:t>
      </w:r>
      <w:proofErr w:type="spellStart"/>
      <w:r>
        <w:t>Logic</w:t>
      </w:r>
      <w:proofErr w:type="spellEnd"/>
      <w:r>
        <w:t xml:space="preserve"> Requirements</w:t>
      </w:r>
      <w:r>
        <w:tab/>
        <w:t>1</w:t>
      </w:r>
      <w:ins w:id="24" w:author="Andrea D'Angelo" w:date="2019-01-20T14:15:00Z">
        <w:r w:rsidR="000A6191">
          <w:t>5</w:t>
        </w:r>
      </w:ins>
      <w:del w:id="25" w:author="Andrea D'Angelo" w:date="2019-01-20T14:15:00Z">
        <w:r w:rsidDel="000A6191">
          <w:delText>8</w:delText>
        </w:r>
      </w:del>
    </w:p>
    <w:p w14:paraId="1054EDCA" w14:textId="77777777" w:rsidR="001344B7" w:rsidRDefault="001344B7" w:rsidP="000A6191">
      <w:pPr>
        <w:pStyle w:val="Sommario2"/>
      </w:pPr>
      <w:r>
        <w:t>Non-functional Requirements</w:t>
      </w:r>
      <w:r>
        <w:tab/>
        <w:t>1</w:t>
      </w:r>
      <w:ins w:id="26" w:author="Andrea D'Angelo" w:date="2019-01-20T14:15:00Z">
        <w:r w:rsidR="000A6191">
          <w:t>6</w:t>
        </w:r>
      </w:ins>
      <w:del w:id="27" w:author="Andrea D'Angelo" w:date="2019-01-20T14:15:00Z">
        <w:r w:rsidDel="000A6191">
          <w:delText>9</w:delText>
        </w:r>
      </w:del>
    </w:p>
    <w:p w14:paraId="253305A6" w14:textId="77777777" w:rsidR="001344B7" w:rsidRDefault="001344B7" w:rsidP="000A6191">
      <w:pPr>
        <w:pStyle w:val="Sommario2"/>
      </w:pPr>
      <w:proofErr w:type="spellStart"/>
      <w:r>
        <w:t>Excluded</w:t>
      </w:r>
      <w:proofErr w:type="spellEnd"/>
      <w:r>
        <w:t xml:space="preserve"> Requirements</w:t>
      </w:r>
      <w:r>
        <w:tab/>
      </w:r>
      <w:ins w:id="28" w:author="Andrea D'Angelo" w:date="2019-01-20T14:15:00Z">
        <w:r w:rsidR="000A6191">
          <w:t>18</w:t>
        </w:r>
      </w:ins>
      <w:del w:id="29" w:author="Andrea D'Angelo" w:date="2019-01-20T14:15:00Z">
        <w:r w:rsidDel="000A6191">
          <w:delText>20</w:delText>
        </w:r>
      </w:del>
    </w:p>
    <w:p w14:paraId="316C6BAD" w14:textId="77777777" w:rsidR="001344B7" w:rsidRDefault="00D4562F" w:rsidP="000A6191">
      <w:pPr>
        <w:pStyle w:val="Sommario2"/>
      </w:pPr>
      <w:proofErr w:type="spellStart"/>
      <w:r>
        <w:t>Assumptions</w:t>
      </w:r>
      <w:proofErr w:type="spellEnd"/>
      <w:r>
        <w:tab/>
      </w:r>
      <w:ins w:id="30" w:author="Andrea D'Angelo" w:date="2019-01-20T14:15:00Z">
        <w:r w:rsidR="000A6191">
          <w:t>18</w:t>
        </w:r>
      </w:ins>
      <w:del w:id="31" w:author="Andrea D'Angelo" w:date="2019-01-20T14:15:00Z">
        <w:r w:rsidDel="000A6191">
          <w:delText>21</w:delText>
        </w:r>
      </w:del>
    </w:p>
    <w:p w14:paraId="276B926F" w14:textId="77777777" w:rsidR="001344B7" w:rsidRDefault="00D4562F" w:rsidP="000A6191">
      <w:pPr>
        <w:pStyle w:val="Sommario2"/>
      </w:pPr>
      <w:proofErr w:type="spellStart"/>
      <w:r>
        <w:t>Prioritized</w:t>
      </w:r>
      <w:proofErr w:type="spellEnd"/>
      <w:r>
        <w:t xml:space="preserve"> Requirements</w:t>
      </w:r>
      <w:r>
        <w:tab/>
      </w:r>
      <w:ins w:id="32" w:author="Andrea D'Angelo" w:date="2019-01-20T14:15:00Z">
        <w:r w:rsidR="000A6191">
          <w:t>18</w:t>
        </w:r>
      </w:ins>
      <w:del w:id="33" w:author="Andrea D'Angelo" w:date="2019-01-20T14:15:00Z">
        <w:r w:rsidDel="000A6191">
          <w:delText>21</w:delText>
        </w:r>
      </w:del>
    </w:p>
    <w:p w14:paraId="64DD63D8" w14:textId="77777777" w:rsidR="001344B7" w:rsidRPr="001344B7" w:rsidRDefault="001344B7" w:rsidP="001344B7">
      <w:pPr>
        <w:rPr>
          <w:lang w:val="it-IT" w:eastAsia="it-IT"/>
        </w:rPr>
      </w:pPr>
    </w:p>
    <w:p w14:paraId="1C4C462A" w14:textId="77777777" w:rsidR="00D4562F" w:rsidRPr="001344B7" w:rsidRDefault="00D4562F" w:rsidP="00D4562F">
      <w:pPr>
        <w:rPr>
          <w:lang w:val="it-IT" w:eastAsia="it-IT"/>
        </w:rPr>
      </w:pPr>
    </w:p>
    <w:p w14:paraId="352C73ED" w14:textId="77777777" w:rsidR="00D4562F" w:rsidRPr="000A6191" w:rsidRDefault="00D4562F">
      <w:pPr>
        <w:pStyle w:val="Sommario1"/>
        <w:rPr>
          <w:b/>
          <w:rPrChange w:id="34" w:author="Andrea D'Angelo" w:date="2019-01-20T14:17:00Z">
            <w:rPr/>
          </w:rPrChange>
        </w:rPr>
      </w:pPr>
      <w:r w:rsidRPr="000A6191">
        <w:rPr>
          <w:b/>
          <w:rPrChange w:id="35" w:author="Andrea D'Angelo" w:date="2019-01-20T14:17:00Z">
            <w:rPr/>
          </w:rPrChange>
        </w:rPr>
        <w:t>Software Architecture</w:t>
      </w:r>
      <w:r w:rsidRPr="000A6191">
        <w:rPr>
          <w:b/>
          <w:rPrChange w:id="36" w:author="Andrea D'Angelo" w:date="2019-01-20T14:17:00Z">
            <w:rPr/>
          </w:rPrChange>
        </w:rPr>
        <w:tab/>
      </w:r>
      <w:ins w:id="37" w:author="Andrea D'Angelo" w:date="2019-01-20T14:16:00Z">
        <w:r w:rsidR="000A6191" w:rsidRPr="000A6191">
          <w:rPr>
            <w:b/>
            <w:rPrChange w:id="38" w:author="Andrea D'Angelo" w:date="2019-01-20T14:17:00Z">
              <w:rPr/>
            </w:rPrChange>
          </w:rPr>
          <w:t>19</w:t>
        </w:r>
      </w:ins>
      <w:del w:id="39" w:author="Andrea D'Angelo" w:date="2019-01-20T14:16:00Z">
        <w:r w:rsidRPr="000A6191" w:rsidDel="000A6191">
          <w:rPr>
            <w:b/>
            <w:rPrChange w:id="40" w:author="Andrea D'Angelo" w:date="2019-01-20T14:17:00Z">
              <w:rPr/>
            </w:rPrChange>
          </w:rPr>
          <w:delText>22</w:delText>
        </w:r>
      </w:del>
    </w:p>
    <w:p w14:paraId="05682D8F" w14:textId="77777777" w:rsidR="00D4562F" w:rsidRDefault="00D4562F" w:rsidP="000A6191">
      <w:pPr>
        <w:pStyle w:val="Sommario2"/>
      </w:pPr>
      <w:r>
        <w:t xml:space="preserve">Component </w:t>
      </w:r>
      <w:proofErr w:type="spellStart"/>
      <w:r>
        <w:t>Diagram</w:t>
      </w:r>
      <w:proofErr w:type="spellEnd"/>
      <w:r>
        <w:tab/>
      </w:r>
      <w:ins w:id="41" w:author="Andrea D'Angelo" w:date="2019-01-20T14:16:00Z">
        <w:r w:rsidR="000A6191">
          <w:t>19</w:t>
        </w:r>
      </w:ins>
      <w:del w:id="42" w:author="Andrea D'Angelo" w:date="2019-01-20T14:16:00Z">
        <w:r w:rsidDel="000A6191">
          <w:delText>22</w:delText>
        </w:r>
      </w:del>
    </w:p>
    <w:p w14:paraId="08A86DFE" w14:textId="77777777" w:rsidR="00D4562F" w:rsidRDefault="00D4562F" w:rsidP="000A6191">
      <w:pPr>
        <w:pStyle w:val="Sommario2"/>
      </w:pPr>
      <w:proofErr w:type="spellStart"/>
      <w:r>
        <w:t>Sequence</w:t>
      </w:r>
      <w:proofErr w:type="spellEnd"/>
      <w:r>
        <w:t xml:space="preserve"> </w:t>
      </w:r>
      <w:proofErr w:type="spellStart"/>
      <w:r>
        <w:t>Diagrams</w:t>
      </w:r>
      <w:proofErr w:type="spellEnd"/>
      <w:r>
        <w:tab/>
        <w:t>2</w:t>
      </w:r>
      <w:ins w:id="43" w:author="Andrea D'Angelo" w:date="2019-01-20T14:16:00Z">
        <w:r w:rsidR="000A6191">
          <w:t>0</w:t>
        </w:r>
      </w:ins>
      <w:del w:id="44" w:author="Andrea D'Angelo" w:date="2019-01-20T14:16:00Z">
        <w:r w:rsidDel="000A6191">
          <w:delText>3</w:delText>
        </w:r>
      </w:del>
    </w:p>
    <w:p w14:paraId="40904EBD" w14:textId="77777777" w:rsidR="00D4562F" w:rsidRDefault="00D4562F" w:rsidP="000A6191">
      <w:pPr>
        <w:pStyle w:val="Sommario2"/>
      </w:pPr>
      <w:r>
        <w:t xml:space="preserve">State Machine </w:t>
      </w:r>
      <w:proofErr w:type="spellStart"/>
      <w:r>
        <w:t>Diagram</w:t>
      </w:r>
      <w:proofErr w:type="spellEnd"/>
      <w:r>
        <w:tab/>
        <w:t>2</w:t>
      </w:r>
      <w:ins w:id="45" w:author="Andrea D'Angelo" w:date="2019-01-20T14:16:00Z">
        <w:r w:rsidR="000A6191">
          <w:t>3</w:t>
        </w:r>
      </w:ins>
      <w:del w:id="46" w:author="Andrea D'Angelo" w:date="2019-01-20T14:16:00Z">
        <w:r w:rsidDel="000A6191">
          <w:delText>6</w:delText>
        </w:r>
      </w:del>
    </w:p>
    <w:p w14:paraId="7B297B9A" w14:textId="77777777" w:rsidR="00D4562F" w:rsidRPr="00D4562F" w:rsidRDefault="00D4562F" w:rsidP="00D4562F">
      <w:pPr>
        <w:rPr>
          <w:lang w:val="it-IT" w:eastAsia="it-IT"/>
        </w:rPr>
      </w:pPr>
    </w:p>
    <w:p w14:paraId="0177C613" w14:textId="77777777" w:rsidR="00D4562F" w:rsidRPr="000A6191" w:rsidRDefault="00D4562F">
      <w:pPr>
        <w:pStyle w:val="Sommario1"/>
        <w:rPr>
          <w:b/>
          <w:rPrChange w:id="47" w:author="Andrea D'Angelo" w:date="2019-01-20T14:17:00Z">
            <w:rPr/>
          </w:rPrChange>
        </w:rPr>
      </w:pPr>
      <w:r w:rsidRPr="000A6191">
        <w:rPr>
          <w:b/>
          <w:rPrChange w:id="48" w:author="Andrea D'Angelo" w:date="2019-01-20T14:17:00Z">
            <w:rPr/>
          </w:rPrChange>
        </w:rPr>
        <w:t>ER Design</w:t>
      </w:r>
      <w:r w:rsidRPr="000A6191">
        <w:rPr>
          <w:b/>
          <w:rPrChange w:id="49" w:author="Andrea D'Angelo" w:date="2019-01-20T14:17:00Z">
            <w:rPr/>
          </w:rPrChange>
        </w:rPr>
        <w:tab/>
        <w:t>2</w:t>
      </w:r>
      <w:ins w:id="50" w:author="Andrea D'Angelo" w:date="2019-01-20T14:16:00Z">
        <w:r w:rsidR="000A6191" w:rsidRPr="000A6191">
          <w:rPr>
            <w:b/>
            <w:rPrChange w:id="51" w:author="Andrea D'Angelo" w:date="2019-01-20T14:17:00Z">
              <w:rPr/>
            </w:rPrChange>
          </w:rPr>
          <w:t>4</w:t>
        </w:r>
      </w:ins>
      <w:del w:id="52" w:author="Andrea D'Angelo" w:date="2019-01-20T14:16:00Z">
        <w:r w:rsidRPr="000A6191" w:rsidDel="000A6191">
          <w:rPr>
            <w:b/>
            <w:rPrChange w:id="53" w:author="Andrea D'Angelo" w:date="2019-01-20T14:17:00Z">
              <w:rPr/>
            </w:rPrChange>
          </w:rPr>
          <w:delText>7</w:delText>
        </w:r>
      </w:del>
    </w:p>
    <w:p w14:paraId="6AF67595" w14:textId="77777777" w:rsidR="007730F9" w:rsidRDefault="007730F9">
      <w:pPr>
        <w:pStyle w:val="Sommario1"/>
      </w:pPr>
      <w:r>
        <w:t xml:space="preserve">Class </w:t>
      </w:r>
      <w:proofErr w:type="spellStart"/>
      <w:r>
        <w:t>Diagram</w:t>
      </w:r>
      <w:proofErr w:type="spellEnd"/>
      <w:r>
        <w:tab/>
        <w:t>2</w:t>
      </w:r>
      <w:ins w:id="54" w:author="Andrea D'Angelo" w:date="2019-01-20T14:17:00Z">
        <w:r w:rsidR="000A6191">
          <w:t>5</w:t>
        </w:r>
      </w:ins>
      <w:del w:id="55" w:author="Andrea D'Angelo" w:date="2019-01-20T14:16:00Z">
        <w:r w:rsidDel="000A6191">
          <w:delText>8</w:delText>
        </w:r>
      </w:del>
    </w:p>
    <w:p w14:paraId="0C09B531" w14:textId="77777777" w:rsidR="007730F9" w:rsidRDefault="007730F9" w:rsidP="000A6191">
      <w:pPr>
        <w:pStyle w:val="Sommario2"/>
      </w:pPr>
      <w:proofErr w:type="spellStart"/>
      <w:r>
        <w:t>Overview</w:t>
      </w:r>
      <w:proofErr w:type="spellEnd"/>
      <w:r>
        <w:tab/>
        <w:t>2</w:t>
      </w:r>
      <w:ins w:id="56" w:author="Andrea D'Angelo" w:date="2019-01-20T14:17:00Z">
        <w:r w:rsidR="000A6191">
          <w:t>5</w:t>
        </w:r>
      </w:ins>
      <w:del w:id="57" w:author="Andrea D'Angelo" w:date="2019-01-20T14:17:00Z">
        <w:r w:rsidDel="000A6191">
          <w:delText>8</w:delText>
        </w:r>
      </w:del>
    </w:p>
    <w:p w14:paraId="6B78D291" w14:textId="77777777" w:rsidR="007730F9" w:rsidRPr="007730F9" w:rsidRDefault="007730F9" w:rsidP="000A6191">
      <w:pPr>
        <w:pStyle w:val="Sommario2"/>
      </w:pPr>
      <w:r>
        <w:t xml:space="preserve">Class </w:t>
      </w:r>
      <w:proofErr w:type="spellStart"/>
      <w:r>
        <w:t>Diagram</w:t>
      </w:r>
      <w:proofErr w:type="spellEnd"/>
      <w:r>
        <w:tab/>
        <w:t>2</w:t>
      </w:r>
      <w:ins w:id="58" w:author="Andrea D'Angelo" w:date="2019-01-20T14:17:00Z">
        <w:r w:rsidR="000A6191">
          <w:t>6</w:t>
        </w:r>
      </w:ins>
      <w:del w:id="59" w:author="Andrea D'Angelo" w:date="2019-01-20T14:17:00Z">
        <w:r w:rsidDel="000A6191">
          <w:delText>9</w:delText>
        </w:r>
      </w:del>
    </w:p>
    <w:p w14:paraId="1533069B" w14:textId="77777777" w:rsidR="007730F9" w:rsidRDefault="007730F9" w:rsidP="000A6191">
      <w:pPr>
        <w:pStyle w:val="Sommario2"/>
      </w:pPr>
      <w:r>
        <w:t xml:space="preserve">Object </w:t>
      </w:r>
      <w:proofErr w:type="spellStart"/>
      <w:r>
        <w:t>Diagram</w:t>
      </w:r>
      <w:proofErr w:type="spellEnd"/>
      <w:r>
        <w:tab/>
      </w:r>
      <w:ins w:id="60" w:author="Andrea D'Angelo" w:date="2019-01-20T14:17:00Z">
        <w:r w:rsidR="000A6191">
          <w:t>27</w:t>
        </w:r>
      </w:ins>
      <w:del w:id="61" w:author="Andrea D'Angelo" w:date="2019-01-20T14:17:00Z">
        <w:r w:rsidDel="000A6191">
          <w:delText>30</w:delText>
        </w:r>
      </w:del>
    </w:p>
    <w:p w14:paraId="61911A95" w14:textId="77777777" w:rsidR="007730F9" w:rsidRDefault="007730F9" w:rsidP="007730F9">
      <w:pPr>
        <w:rPr>
          <w:lang w:val="it-IT" w:eastAsia="it-IT"/>
        </w:rPr>
      </w:pPr>
    </w:p>
    <w:p w14:paraId="16B5C1C3" w14:textId="77777777" w:rsidR="00290F72" w:rsidRPr="000A6191" w:rsidRDefault="00290F72">
      <w:pPr>
        <w:pStyle w:val="Sommario1"/>
        <w:rPr>
          <w:b/>
          <w:rPrChange w:id="62" w:author="Andrea D'Angelo" w:date="2019-01-20T14:17:00Z">
            <w:rPr/>
          </w:rPrChange>
        </w:rPr>
      </w:pPr>
      <w:r w:rsidRPr="000A6191">
        <w:rPr>
          <w:b/>
          <w:rPrChange w:id="63" w:author="Andrea D'Angelo" w:date="2019-01-20T14:17:00Z">
            <w:rPr/>
          </w:rPrChange>
        </w:rPr>
        <w:t xml:space="preserve">Design </w:t>
      </w:r>
      <w:proofErr w:type="spellStart"/>
      <w:r w:rsidRPr="000A6191">
        <w:rPr>
          <w:b/>
          <w:rPrChange w:id="64" w:author="Andrea D'Angelo" w:date="2019-01-20T14:17:00Z">
            <w:rPr/>
          </w:rPrChange>
        </w:rPr>
        <w:t>Decisions</w:t>
      </w:r>
      <w:proofErr w:type="spellEnd"/>
      <w:r w:rsidRPr="000A6191">
        <w:rPr>
          <w:b/>
          <w:rPrChange w:id="65" w:author="Andrea D'Angelo" w:date="2019-01-20T14:17:00Z">
            <w:rPr/>
          </w:rPrChange>
        </w:rPr>
        <w:tab/>
      </w:r>
      <w:ins w:id="66" w:author="Andrea D'Angelo" w:date="2019-01-20T14:17:00Z">
        <w:r w:rsidR="000A6191">
          <w:rPr>
            <w:b/>
          </w:rPr>
          <w:t>28</w:t>
        </w:r>
      </w:ins>
      <w:del w:id="67" w:author="Andrea D'Angelo" w:date="2019-01-20T14:17:00Z">
        <w:r w:rsidRPr="000A6191" w:rsidDel="000A6191">
          <w:rPr>
            <w:b/>
            <w:rPrChange w:id="68" w:author="Andrea D'Angelo" w:date="2019-01-20T14:17:00Z">
              <w:rPr/>
            </w:rPrChange>
          </w:rPr>
          <w:delText>31</w:delText>
        </w:r>
      </w:del>
    </w:p>
    <w:p w14:paraId="55D72470" w14:textId="77777777" w:rsidR="00290F72" w:rsidRDefault="00290F72">
      <w:pPr>
        <w:pStyle w:val="Sommario1"/>
      </w:pPr>
      <w:r>
        <w:t>Mapping</w:t>
      </w:r>
      <w:r>
        <w:tab/>
        <w:t>3</w:t>
      </w:r>
      <w:ins w:id="69" w:author="Andrea D'Angelo" w:date="2019-01-20T14:17:00Z">
        <w:r w:rsidR="000A6191">
          <w:t>0</w:t>
        </w:r>
      </w:ins>
      <w:del w:id="70" w:author="Andrea D'Angelo" w:date="2019-01-20T14:17:00Z">
        <w:r w:rsidDel="000A6191">
          <w:delText>3</w:delText>
        </w:r>
      </w:del>
    </w:p>
    <w:p w14:paraId="399DCB48" w14:textId="77777777" w:rsidR="00290F72" w:rsidRDefault="00290F72">
      <w:pPr>
        <w:pStyle w:val="Sommario1"/>
      </w:pPr>
      <w:r>
        <w:t>Effort Recording</w:t>
      </w:r>
      <w:r>
        <w:tab/>
      </w:r>
      <w:r w:rsidR="00476C3E">
        <w:t>3</w:t>
      </w:r>
      <w:ins w:id="71" w:author="Andrea D'Angelo" w:date="2019-01-20T14:17:00Z">
        <w:r w:rsidR="000A6191">
          <w:t>3</w:t>
        </w:r>
      </w:ins>
      <w:del w:id="72" w:author="Andrea D'Angelo" w:date="2019-01-20T14:17:00Z">
        <w:r w:rsidR="00476C3E" w:rsidDel="000A6191">
          <w:delText>6</w:delText>
        </w:r>
      </w:del>
    </w:p>
    <w:p w14:paraId="758C66E3" w14:textId="77777777" w:rsidR="00290F72" w:rsidRDefault="00476C3E" w:rsidP="000A6191">
      <w:pPr>
        <w:pStyle w:val="Sommario2"/>
      </w:pPr>
      <w:r>
        <w:t xml:space="preserve">PERT </w:t>
      </w:r>
      <w:proofErr w:type="spellStart"/>
      <w:r>
        <w:t>Diagram</w:t>
      </w:r>
      <w:proofErr w:type="spellEnd"/>
      <w:r>
        <w:tab/>
        <w:t>3</w:t>
      </w:r>
      <w:ins w:id="73" w:author="Andrea D'Angelo" w:date="2019-01-20T14:17:00Z">
        <w:r w:rsidR="000A6191">
          <w:t>3</w:t>
        </w:r>
      </w:ins>
      <w:del w:id="74" w:author="Andrea D'Angelo" w:date="2019-01-20T14:17:00Z">
        <w:r w:rsidDel="000A6191">
          <w:delText>6</w:delText>
        </w:r>
      </w:del>
    </w:p>
    <w:p w14:paraId="26541B96" w14:textId="77777777" w:rsidR="00290F72" w:rsidRDefault="00290F72" w:rsidP="000A6191">
      <w:pPr>
        <w:pStyle w:val="Sommario2"/>
      </w:pPr>
      <w:del w:id="75" w:author="Andrea D'Angelo" w:date="2019-01-20T14:17:00Z">
        <w:r w:rsidDel="000A6191">
          <w:delText>Time Partitioning</w:delText>
        </w:r>
        <w:r w:rsidDel="000A6191">
          <w:tab/>
        </w:r>
        <w:r w:rsidR="00476C3E" w:rsidDel="000A6191">
          <w:delText>38</w:delText>
        </w:r>
      </w:del>
    </w:p>
    <w:p w14:paraId="03B30C8F" w14:textId="77777777" w:rsidR="00290F72" w:rsidRPr="00290F72" w:rsidRDefault="00290F72" w:rsidP="00290F72">
      <w:pPr>
        <w:rPr>
          <w:lang w:val="it-IT" w:eastAsia="it-IT"/>
        </w:rPr>
      </w:pPr>
    </w:p>
    <w:p w14:paraId="06F56CDF" w14:textId="77777777" w:rsidR="00290F72" w:rsidRPr="000A6191" w:rsidRDefault="00290F72">
      <w:pPr>
        <w:pStyle w:val="Sommario1"/>
        <w:rPr>
          <w:b/>
          <w:rPrChange w:id="76" w:author="Andrea D'Angelo" w:date="2019-01-20T14:17:00Z">
            <w:rPr/>
          </w:rPrChange>
        </w:rPr>
      </w:pPr>
      <w:proofErr w:type="spellStart"/>
      <w:r w:rsidRPr="000A6191">
        <w:rPr>
          <w:b/>
          <w:rPrChange w:id="77" w:author="Andrea D'Angelo" w:date="2019-01-20T14:17:00Z">
            <w:rPr/>
          </w:rPrChange>
        </w:rPr>
        <w:t>Appendix</w:t>
      </w:r>
      <w:proofErr w:type="spellEnd"/>
      <w:r w:rsidRPr="000A6191">
        <w:rPr>
          <w:b/>
          <w:rPrChange w:id="78" w:author="Andrea D'Angelo" w:date="2019-01-20T14:17:00Z">
            <w:rPr/>
          </w:rPrChange>
        </w:rPr>
        <w:t xml:space="preserve"> Code</w:t>
      </w:r>
      <w:r w:rsidRPr="000A6191">
        <w:rPr>
          <w:b/>
          <w:rPrChange w:id="79" w:author="Andrea D'Angelo" w:date="2019-01-20T14:17:00Z">
            <w:rPr/>
          </w:rPrChange>
        </w:rPr>
        <w:tab/>
      </w:r>
      <w:r w:rsidR="00476C3E" w:rsidRPr="000A6191">
        <w:rPr>
          <w:b/>
          <w:rPrChange w:id="80" w:author="Andrea D'Angelo" w:date="2019-01-20T14:17:00Z">
            <w:rPr/>
          </w:rPrChange>
        </w:rPr>
        <w:t>3</w:t>
      </w:r>
      <w:ins w:id="81" w:author="Andrea D'Angelo" w:date="2019-01-20T14:17:00Z">
        <w:r w:rsidR="000A6191" w:rsidRPr="000A6191">
          <w:rPr>
            <w:b/>
            <w:rPrChange w:id="82" w:author="Andrea D'Angelo" w:date="2019-01-20T14:17:00Z">
              <w:rPr/>
            </w:rPrChange>
          </w:rPr>
          <w:t>4</w:t>
        </w:r>
      </w:ins>
      <w:del w:id="83" w:author="Andrea D'Angelo" w:date="2019-01-20T14:17:00Z">
        <w:r w:rsidR="00476C3E" w:rsidRPr="000A6191" w:rsidDel="000A6191">
          <w:rPr>
            <w:b/>
            <w:rPrChange w:id="84" w:author="Andrea D'Angelo" w:date="2019-01-20T14:17:00Z">
              <w:rPr/>
            </w:rPrChange>
          </w:rPr>
          <w:delText>9</w:delText>
        </w:r>
      </w:del>
    </w:p>
    <w:p w14:paraId="105E4CDB" w14:textId="77777777" w:rsidR="00290F72" w:rsidRPr="00290F72" w:rsidRDefault="00290F72" w:rsidP="00290F72">
      <w:pPr>
        <w:rPr>
          <w:lang w:val="it-IT" w:eastAsia="it-IT"/>
        </w:rPr>
      </w:pPr>
    </w:p>
    <w:p w14:paraId="0CB7169F" w14:textId="77777777" w:rsidR="0047226A" w:rsidDel="007B68A3" w:rsidRDefault="0047226A">
      <w:pPr>
        <w:rPr>
          <w:del w:id="85" w:author="Andrea D'Angelo" w:date="2019-01-13T23:09:00Z"/>
          <w:rFonts w:ascii="Cambria" w:hAnsi="Cambria"/>
          <w:noProof/>
          <w:color w:val="17365D"/>
          <w:spacing w:val="5"/>
          <w:kern w:val="28"/>
          <w:sz w:val="52"/>
          <w:szCs w:val="52"/>
        </w:rPr>
        <w:pPrChange w:id="86" w:author="Andrea D'Angelo" w:date="2019-01-13T23:09:00Z">
          <w:pPr>
            <w:jc w:val="both"/>
          </w:pPr>
        </w:pPrChange>
      </w:pPr>
      <w:r w:rsidRPr="0047226A">
        <w:rPr>
          <w:rFonts w:ascii="Cambria" w:hAnsi="Cambria"/>
          <w:noProof/>
          <w:color w:val="17365D"/>
          <w:spacing w:val="5"/>
          <w:kern w:val="28"/>
          <w:sz w:val="52"/>
          <w:szCs w:val="52"/>
        </w:rPr>
        <w:t>List of Challenging/Risky Requirements or Tasks</w:t>
      </w:r>
    </w:p>
    <w:p w14:paraId="66EB99EA" w14:textId="77777777" w:rsidR="00FC3499" w:rsidDel="007B68A3" w:rsidRDefault="00FC3499">
      <w:pPr>
        <w:rPr>
          <w:del w:id="87" w:author="Andrea D'Angelo" w:date="2019-01-13T23:09:00Z"/>
        </w:rPr>
        <w:pPrChange w:id="88" w:author="Andrea D'Angelo" w:date="2019-01-13T23:09:00Z">
          <w:pPr>
            <w:jc w:val="both"/>
          </w:pPr>
        </w:pPrChange>
      </w:pPr>
    </w:p>
    <w:p w14:paraId="777CA323" w14:textId="77777777" w:rsidR="00900B3C" w:rsidDel="007B68A3" w:rsidRDefault="00900B3C">
      <w:pPr>
        <w:rPr>
          <w:del w:id="89" w:author="Andrea D'Angelo" w:date="2019-01-13T23:09:00Z"/>
        </w:rPr>
        <w:pPrChange w:id="90" w:author="Andrea D'Angelo" w:date="2019-01-13T23:09:00Z">
          <w:pPr>
            <w:jc w:val="both"/>
          </w:pPr>
        </w:pPrChange>
      </w:pPr>
    </w:p>
    <w:p w14:paraId="038B5C98" w14:textId="77777777" w:rsidR="00900B3C" w:rsidRPr="00FC3499" w:rsidDel="007B68A3" w:rsidRDefault="00900B3C">
      <w:pPr>
        <w:rPr>
          <w:del w:id="91" w:author="Andrea D'Angelo" w:date="2019-01-13T23:09:00Z"/>
          <w:rFonts w:ascii="Arial" w:hAnsi="Arial" w:cs="Arial"/>
          <w:i/>
        </w:rPr>
        <w:pPrChange w:id="92" w:author="Andrea D'Angelo" w:date="2019-01-13T23:09:00Z">
          <w:pPr>
            <w:jc w:val="both"/>
          </w:pPr>
        </w:pPrChange>
      </w:pPr>
      <w:del w:id="93" w:author="Andrea D'Angelo" w:date="2019-01-13T23:09:00Z">
        <w:r w:rsidDel="007B68A3">
          <w:rPr>
            <w:rFonts w:ascii="Arial" w:hAnsi="Arial" w:cs="Arial"/>
            <w:i/>
          </w:rPr>
          <w:delText>&lt;</w:delText>
        </w:r>
        <w:r w:rsidRPr="00FC3499" w:rsidDel="007B68A3">
          <w:rPr>
            <w:rFonts w:ascii="Arial" w:hAnsi="Arial" w:cs="Arial"/>
            <w:i/>
          </w:rPr>
          <w:delText xml:space="preserve">In this section, you should describe </w:delText>
        </w:r>
        <w:r w:rsidDel="007B68A3">
          <w:rPr>
            <w:rFonts w:ascii="Arial" w:hAnsi="Arial" w:cs="Arial"/>
            <w:i/>
          </w:rPr>
          <w:delText>using the table below the most challenging or discussed or risky design tasks, requirements, or activities related to this project. Please describe when the risk arised, when and how it has been solved.&gt;</w:delText>
        </w:r>
        <w:r w:rsidRPr="00FC3499" w:rsidDel="007B68A3">
          <w:rPr>
            <w:rFonts w:ascii="Arial" w:hAnsi="Arial" w:cs="Arial"/>
            <w:i/>
          </w:rPr>
          <w:delText xml:space="preserve"> </w:delText>
        </w:r>
      </w:del>
    </w:p>
    <w:p w14:paraId="146BF5D5" w14:textId="77777777" w:rsidR="00900B3C" w:rsidRPr="00E921D2" w:rsidDel="007B68A3" w:rsidRDefault="00900B3C">
      <w:pPr>
        <w:rPr>
          <w:del w:id="94" w:author="Andrea D'Angelo" w:date="2019-01-13T23:09:00Z"/>
          <w:color w:val="FF0000"/>
        </w:rPr>
        <w:pPrChange w:id="95" w:author="Andrea D'Angelo" w:date="2019-01-13T23:09:00Z">
          <w:pPr>
            <w:jc w:val="both"/>
          </w:pPr>
        </w:pPrChange>
      </w:pPr>
      <w:del w:id="96" w:author="Andrea D'Angelo" w:date="2019-01-13T23:09:00Z">
        <w:r w:rsidRPr="00E921D2" w:rsidDel="007B68A3">
          <w:rPr>
            <w:color w:val="FF0000"/>
          </w:rPr>
          <w:delText>PLEASE FILL IN THIS TABLE AT EACH DELIVERABLE</w:delText>
        </w:r>
      </w:del>
    </w:p>
    <w:p w14:paraId="0CC2B237" w14:textId="77777777" w:rsidR="00900B3C" w:rsidRDefault="00900B3C">
      <w:pPr>
        <w:pPrChange w:id="97" w:author="Andrea D'Angelo" w:date="2019-01-13T23:09:00Z">
          <w:pPr>
            <w:jc w:val="both"/>
          </w:pPr>
        </w:pPrChange>
      </w:pPr>
    </w:p>
    <w:p w14:paraId="243BA68C" w14:textId="77777777" w:rsidR="0047226A" w:rsidRDefault="0047226A" w:rsidP="0047226A">
      <w:pPr>
        <w:jc w:val="both"/>
      </w:pPr>
    </w:p>
    <w:tbl>
      <w:tblPr>
        <w:tblStyle w:val="Grigliatabella"/>
        <w:tblW w:w="8961" w:type="dxa"/>
        <w:tblLayout w:type="fixed"/>
        <w:tblLook w:val="04A0" w:firstRow="1" w:lastRow="0" w:firstColumn="1" w:lastColumn="0" w:noHBand="0" w:noVBand="1"/>
      </w:tblPr>
      <w:tblGrid>
        <w:gridCol w:w="2048"/>
        <w:gridCol w:w="1348"/>
        <w:gridCol w:w="1335"/>
        <w:gridCol w:w="4230"/>
      </w:tblGrid>
      <w:tr w:rsidR="0047226A" w14:paraId="68597A79" w14:textId="77777777" w:rsidTr="00E44016">
        <w:trPr>
          <w:trHeight w:val="1111"/>
        </w:trPr>
        <w:tc>
          <w:tcPr>
            <w:tcW w:w="2048" w:type="dxa"/>
          </w:tcPr>
          <w:p w14:paraId="1F71160A" w14:textId="77777777" w:rsidR="0047226A" w:rsidRPr="0047226A" w:rsidRDefault="0047226A" w:rsidP="0047226A">
            <w:pPr>
              <w:jc w:val="center"/>
              <w:rPr>
                <w:rFonts w:ascii="Arial" w:hAnsi="Arial" w:cs="Arial"/>
                <w:b/>
              </w:rPr>
            </w:pPr>
            <w:r w:rsidRPr="0047226A">
              <w:rPr>
                <w:rFonts w:ascii="Arial" w:hAnsi="Arial" w:cs="Arial"/>
                <w:b/>
              </w:rPr>
              <w:t>Challenging Task</w:t>
            </w:r>
          </w:p>
        </w:tc>
        <w:tc>
          <w:tcPr>
            <w:tcW w:w="1348" w:type="dxa"/>
          </w:tcPr>
          <w:p w14:paraId="5067348E" w14:textId="77777777" w:rsidR="0047226A" w:rsidRPr="0047226A" w:rsidRDefault="0047226A" w:rsidP="0047226A">
            <w:pPr>
              <w:jc w:val="center"/>
              <w:rPr>
                <w:rFonts w:ascii="Arial" w:hAnsi="Arial" w:cs="Arial"/>
                <w:b/>
              </w:rPr>
            </w:pPr>
            <w:r w:rsidRPr="0047226A">
              <w:rPr>
                <w:rFonts w:ascii="Arial" w:hAnsi="Arial" w:cs="Arial"/>
                <w:b/>
              </w:rPr>
              <w:t>Date the task is identified</w:t>
            </w:r>
          </w:p>
        </w:tc>
        <w:tc>
          <w:tcPr>
            <w:tcW w:w="1335" w:type="dxa"/>
          </w:tcPr>
          <w:p w14:paraId="22580AE6" w14:textId="77777777" w:rsidR="0047226A" w:rsidRPr="0047226A" w:rsidRDefault="0047226A" w:rsidP="0047226A">
            <w:pPr>
              <w:jc w:val="center"/>
              <w:rPr>
                <w:rFonts w:ascii="Arial" w:hAnsi="Arial" w:cs="Arial"/>
                <w:b/>
              </w:rPr>
            </w:pPr>
            <w:r w:rsidRPr="0047226A">
              <w:rPr>
                <w:rFonts w:ascii="Arial" w:hAnsi="Arial" w:cs="Arial"/>
                <w:b/>
              </w:rPr>
              <w:t>Date the challenge is resolved</w:t>
            </w:r>
          </w:p>
        </w:tc>
        <w:tc>
          <w:tcPr>
            <w:tcW w:w="4230" w:type="dxa"/>
          </w:tcPr>
          <w:p w14:paraId="26A6CED5" w14:textId="77777777" w:rsidR="0047226A" w:rsidRPr="0047226A" w:rsidRDefault="0047226A" w:rsidP="0047226A">
            <w:pPr>
              <w:jc w:val="center"/>
              <w:rPr>
                <w:rFonts w:ascii="Arial" w:hAnsi="Arial" w:cs="Arial"/>
                <w:b/>
              </w:rPr>
            </w:pPr>
            <w:r w:rsidRPr="0047226A">
              <w:rPr>
                <w:rFonts w:ascii="Arial" w:hAnsi="Arial" w:cs="Arial"/>
                <w:b/>
              </w:rPr>
              <w:t>Explanation on how the challenge has been managed</w:t>
            </w:r>
          </w:p>
        </w:tc>
      </w:tr>
      <w:tr w:rsidR="0047226A" w:rsidRPr="0047226A" w14:paraId="545CAD37" w14:textId="77777777" w:rsidTr="00E44016">
        <w:trPr>
          <w:trHeight w:val="825"/>
        </w:trPr>
        <w:tc>
          <w:tcPr>
            <w:tcW w:w="2048" w:type="dxa"/>
          </w:tcPr>
          <w:p w14:paraId="4BBC5D88" w14:textId="77777777" w:rsidR="0047226A" w:rsidRPr="004D4989" w:rsidRDefault="00865B2A" w:rsidP="005D6D61">
            <w:r>
              <w:t>Identifying the right technologies</w:t>
            </w:r>
          </w:p>
        </w:tc>
        <w:tc>
          <w:tcPr>
            <w:tcW w:w="1348" w:type="dxa"/>
          </w:tcPr>
          <w:p w14:paraId="145D01A0" w14:textId="77777777" w:rsidR="0047226A" w:rsidRPr="004D4989" w:rsidRDefault="00865B2A" w:rsidP="005D6D61">
            <w:r>
              <w:t>19/11</w:t>
            </w:r>
          </w:p>
        </w:tc>
        <w:tc>
          <w:tcPr>
            <w:tcW w:w="1335" w:type="dxa"/>
          </w:tcPr>
          <w:p w14:paraId="4F141B16" w14:textId="77777777" w:rsidR="0047226A" w:rsidRPr="004D4989" w:rsidRDefault="00865B2A" w:rsidP="005D6D61">
            <w:del w:id="98" w:author="Andrea D'Angelo" w:date="2019-01-14T13:30:00Z">
              <w:r w:rsidDel="00A65661">
                <w:delText>30/11</w:delText>
              </w:r>
            </w:del>
            <w:ins w:id="99" w:author="Andrea D'Angelo" w:date="2019-01-14T13:30:00Z">
              <w:r w:rsidR="00A65661">
                <w:t>Still open</w:t>
              </w:r>
            </w:ins>
          </w:p>
        </w:tc>
        <w:tc>
          <w:tcPr>
            <w:tcW w:w="4230" w:type="dxa"/>
          </w:tcPr>
          <w:p w14:paraId="515FEB2A" w14:textId="77777777" w:rsidR="00FC3499" w:rsidRDefault="00865B2A" w:rsidP="005D6D61">
            <w:del w:id="100" w:author="Andrea D'Angelo" w:date="2019-01-14T13:30:00Z">
              <w:r w:rsidDel="00A65661">
                <w:delText>Testing performances on own computers or test servers</w:delText>
              </w:r>
            </w:del>
            <w:ins w:id="101" w:author="Andrea D'Angelo" w:date="2019-01-14T13:30:00Z">
              <w:r w:rsidR="00A65661">
                <w:t xml:space="preserve">We tested performances on both our own computers and test servers. </w:t>
              </w:r>
              <w:proofErr w:type="spellStart"/>
              <w:r w:rsidR="00C906ED">
                <w:t>NetData</w:t>
              </w:r>
              <w:proofErr w:type="spellEnd"/>
              <w:r w:rsidR="00C906ED">
                <w:t xml:space="preserve"> was extremely efficient and allowed us to easily respect our performance requirements</w:t>
              </w:r>
              <w:r w:rsidR="009B6D9E">
                <w:t>, but that option was discarded, s</w:t>
              </w:r>
              <w:r w:rsidR="00C906ED">
                <w:t>o we rented a server and started testing on it until we reached satisfying result</w:t>
              </w:r>
            </w:ins>
            <w:ins w:id="102" w:author="Andrea D'Angelo" w:date="2019-01-14T13:31:00Z">
              <w:r w:rsidR="00C906ED">
                <w:t>s</w:t>
              </w:r>
            </w:ins>
            <w:ins w:id="103" w:author="Andrea D'Angelo" w:date="2019-01-14T13:30:00Z">
              <w:r w:rsidR="00C906ED">
                <w:t>.</w:t>
              </w:r>
            </w:ins>
          </w:p>
          <w:p w14:paraId="67CD91BB" w14:textId="77777777" w:rsidR="00FC3499" w:rsidRPr="0047226A" w:rsidRDefault="00FC3499" w:rsidP="005D6D61"/>
        </w:tc>
      </w:tr>
      <w:tr w:rsidR="0047226A" w:rsidRPr="0047226A" w14:paraId="72A5A70B" w14:textId="77777777" w:rsidTr="00E44016">
        <w:trPr>
          <w:trHeight w:val="2680"/>
        </w:trPr>
        <w:tc>
          <w:tcPr>
            <w:tcW w:w="2048" w:type="dxa"/>
          </w:tcPr>
          <w:p w14:paraId="026E019C" w14:textId="77777777" w:rsidR="0047226A" w:rsidRPr="004D4989" w:rsidRDefault="00865B2A" w:rsidP="005D6D61">
            <w:r>
              <w:t xml:space="preserve">Learning how to implement </w:t>
            </w:r>
            <w:proofErr w:type="spellStart"/>
            <w:r>
              <w:t>NetData</w:t>
            </w:r>
            <w:proofErr w:type="spellEnd"/>
            <w:r>
              <w:t xml:space="preserve"> efficiently </w:t>
            </w:r>
          </w:p>
        </w:tc>
        <w:tc>
          <w:tcPr>
            <w:tcW w:w="1348" w:type="dxa"/>
          </w:tcPr>
          <w:p w14:paraId="51405CFE" w14:textId="77777777" w:rsidR="0047226A" w:rsidRPr="004D4989" w:rsidRDefault="00865B2A" w:rsidP="005D6D61">
            <w:r>
              <w:t>19/11</w:t>
            </w:r>
          </w:p>
        </w:tc>
        <w:tc>
          <w:tcPr>
            <w:tcW w:w="1335" w:type="dxa"/>
          </w:tcPr>
          <w:p w14:paraId="2D3C5345" w14:textId="77777777" w:rsidR="0047226A" w:rsidRPr="004D4989" w:rsidRDefault="00865B2A" w:rsidP="005D6D61">
            <w:r>
              <w:t>11/12</w:t>
            </w:r>
          </w:p>
        </w:tc>
        <w:tc>
          <w:tcPr>
            <w:tcW w:w="4230" w:type="dxa"/>
          </w:tcPr>
          <w:p w14:paraId="7E53441F" w14:textId="77777777" w:rsidR="00FC3499" w:rsidRDefault="00865B2A" w:rsidP="005D6D61">
            <w:del w:id="104" w:author="Andrea D'Angelo" w:date="2019-01-13T16:15:00Z">
              <w:r w:rsidDel="00F82D7E">
                <w:delText>Decided NetData would be too hard to implement efficiently with our time constraints.</w:delText>
              </w:r>
            </w:del>
            <w:ins w:id="105" w:author="Andrea D'Angelo" w:date="2019-01-13T16:15:00Z">
              <w:r w:rsidR="00F82D7E">
                <w:t xml:space="preserve">After working several hours on a node.js plugin for </w:t>
              </w:r>
              <w:proofErr w:type="spellStart"/>
              <w:r w:rsidR="00F82D7E">
                <w:t>NetData</w:t>
              </w:r>
              <w:proofErr w:type="spellEnd"/>
              <w:r w:rsidR="00F82D7E">
                <w:t xml:space="preserve"> and asking</w:t>
              </w:r>
            </w:ins>
            <w:ins w:id="106" w:author="Andrea D'Angelo" w:date="2019-01-13T16:16:00Z">
              <w:r w:rsidR="00F82D7E">
                <w:t xml:space="preserve"> questions to its </w:t>
              </w:r>
              <w:proofErr w:type="spellStart"/>
              <w:r w:rsidR="00F82D7E">
                <w:t>Github</w:t>
              </w:r>
              <w:proofErr w:type="spellEnd"/>
              <w:r w:rsidR="00F82D7E">
                <w:t xml:space="preserve"> forums, we realized it would be too time and effort consuming </w:t>
              </w:r>
            </w:ins>
            <w:ins w:id="107" w:author="Andrea D'Angelo" w:date="2019-01-13T16:17:00Z">
              <w:r w:rsidR="00F82D7E">
                <w:t xml:space="preserve">for it </w:t>
              </w:r>
            </w:ins>
            <w:ins w:id="108" w:author="Andrea D'Angelo" w:date="2019-01-13T16:16:00Z">
              <w:r w:rsidR="00F82D7E">
                <w:t xml:space="preserve">to be a viable choice. </w:t>
              </w:r>
            </w:ins>
            <w:ins w:id="109" w:author="Andrea D'Angelo" w:date="2019-01-13T16:18:00Z">
              <w:r w:rsidR="00F82D7E">
                <w:t xml:space="preserve">We managed to make </w:t>
              </w:r>
              <w:proofErr w:type="spellStart"/>
              <w:r w:rsidR="00F82D7E">
                <w:t>NetData</w:t>
              </w:r>
              <w:proofErr w:type="spellEnd"/>
              <w:r w:rsidR="00F82D7E">
                <w:t xml:space="preserve"> recognize our plugin, but no input was taken. </w:t>
              </w:r>
            </w:ins>
            <w:ins w:id="110" w:author="Andrea D'Angelo" w:date="2019-01-13T16:16:00Z">
              <w:r w:rsidR="00F82D7E">
                <w:t xml:space="preserve">Therefore, we decided to implement that subsystem our own way, without relying on an external software. </w:t>
              </w:r>
            </w:ins>
          </w:p>
          <w:p w14:paraId="5B695318" w14:textId="77777777" w:rsidR="00FC3499" w:rsidRPr="0047226A" w:rsidRDefault="00FC3499" w:rsidP="005D6D61"/>
        </w:tc>
      </w:tr>
      <w:tr w:rsidR="0047226A" w:rsidRPr="0047226A" w14:paraId="3A21E4F3" w14:textId="77777777" w:rsidTr="00E44016">
        <w:trPr>
          <w:trHeight w:val="753"/>
        </w:trPr>
        <w:tc>
          <w:tcPr>
            <w:tcW w:w="2048" w:type="dxa"/>
          </w:tcPr>
          <w:p w14:paraId="58063D57" w14:textId="77777777" w:rsidR="0047226A" w:rsidRPr="004D4989" w:rsidRDefault="00865B2A" w:rsidP="005D6D61">
            <w:del w:id="111" w:author="Andrea D'Angelo" w:date="2019-01-13T16:19:00Z">
              <w:r w:rsidDel="00F82D7E">
                <w:delText>Using new DB Technologies we’re not familiar with</w:delText>
              </w:r>
            </w:del>
            <w:ins w:id="112" w:author="Andrea D'Angelo" w:date="2019-01-13T16:19:00Z">
              <w:r w:rsidR="00F82D7E">
                <w:t>Using efficient Database technologies.</w:t>
              </w:r>
            </w:ins>
          </w:p>
        </w:tc>
        <w:tc>
          <w:tcPr>
            <w:tcW w:w="1348" w:type="dxa"/>
          </w:tcPr>
          <w:p w14:paraId="026C25A0" w14:textId="77777777" w:rsidR="0047226A" w:rsidRPr="004D4989" w:rsidRDefault="00865B2A" w:rsidP="005D6D61">
            <w:r>
              <w:t>19/11</w:t>
            </w:r>
          </w:p>
        </w:tc>
        <w:tc>
          <w:tcPr>
            <w:tcW w:w="1335" w:type="dxa"/>
          </w:tcPr>
          <w:p w14:paraId="09EC17A3" w14:textId="77777777" w:rsidR="0047226A" w:rsidRPr="004D4989" w:rsidRDefault="001B5BE1" w:rsidP="005D6D61">
            <w:r>
              <w:t>21/12</w:t>
            </w:r>
          </w:p>
        </w:tc>
        <w:tc>
          <w:tcPr>
            <w:tcW w:w="4230" w:type="dxa"/>
          </w:tcPr>
          <w:p w14:paraId="415377A6" w14:textId="77777777" w:rsidR="0047226A" w:rsidRPr="0047226A" w:rsidRDefault="00182D27" w:rsidP="005D6D61">
            <w:del w:id="113" w:author="Andrea D'Angelo" w:date="2019-01-13T16:20:00Z">
              <w:r w:rsidDel="00F82D7E">
                <w:delText>We studied a lot both the documentation of such technologies and how they could help our project.</w:delText>
              </w:r>
            </w:del>
            <w:ins w:id="114" w:author="Andrea D'Angelo" w:date="2019-01-13T16:20:00Z">
              <w:r w:rsidR="00F82D7E">
                <w:t>We split responsibilities and managed to implement a new DB technology we</w:t>
              </w:r>
            </w:ins>
            <w:ins w:id="115" w:author="Andrea D'Angelo" w:date="2019-01-13T16:21:00Z">
              <w:r w:rsidR="00F82D7E">
                <w:t xml:space="preserve"> were not familiar with (Time series Databases) while still being able to respect our time constraints. </w:t>
              </w:r>
            </w:ins>
            <w:ins w:id="116" w:author="Andrea D'Angelo" w:date="2019-01-20T14:21:00Z">
              <w:r w:rsidR="000A6191">
                <w:t xml:space="preserve"> The Influx – java library is also poorly documented, but necessary for data storage.</w:t>
              </w:r>
            </w:ins>
          </w:p>
        </w:tc>
      </w:tr>
      <w:tr w:rsidR="0047226A" w:rsidRPr="0047226A" w14:paraId="41278757" w14:textId="77777777" w:rsidTr="00E44016">
        <w:trPr>
          <w:trHeight w:val="753"/>
        </w:trPr>
        <w:tc>
          <w:tcPr>
            <w:tcW w:w="2048" w:type="dxa"/>
          </w:tcPr>
          <w:p w14:paraId="41591E09" w14:textId="77777777" w:rsidR="00F82D7E" w:rsidRPr="004D4989" w:rsidRDefault="00865B2A" w:rsidP="005D6D61">
            <w:r>
              <w:t>Reinventing the system respecting our time constraints</w:t>
            </w:r>
          </w:p>
        </w:tc>
        <w:tc>
          <w:tcPr>
            <w:tcW w:w="1348" w:type="dxa"/>
          </w:tcPr>
          <w:p w14:paraId="12E21E5B" w14:textId="77777777" w:rsidR="0047226A" w:rsidRPr="004D4989" w:rsidRDefault="00865B2A" w:rsidP="005D6D61">
            <w:r>
              <w:t>11/12</w:t>
            </w:r>
          </w:p>
        </w:tc>
        <w:tc>
          <w:tcPr>
            <w:tcW w:w="1335" w:type="dxa"/>
          </w:tcPr>
          <w:p w14:paraId="07B34FCB" w14:textId="77777777" w:rsidR="0047226A" w:rsidRPr="004D4989" w:rsidRDefault="00182D27" w:rsidP="005D6D61">
            <w:r>
              <w:t>23/12</w:t>
            </w:r>
          </w:p>
        </w:tc>
        <w:tc>
          <w:tcPr>
            <w:tcW w:w="4230" w:type="dxa"/>
          </w:tcPr>
          <w:p w14:paraId="0508E435" w14:textId="77777777" w:rsidR="00E855FE" w:rsidRPr="0047226A" w:rsidRDefault="00182D27" w:rsidP="005D6D61">
            <w:del w:id="117" w:author="Andrea D'Angelo" w:date="2019-01-13T16:22:00Z">
              <w:r w:rsidDel="00F82D7E">
                <w:delText xml:space="preserve">We spent way more time on this deliverable than we did on the last. </w:delText>
              </w:r>
            </w:del>
            <w:ins w:id="118" w:author="Andrea D'Angelo" w:date="2019-01-13T16:22:00Z">
              <w:r w:rsidR="00F82D7E">
                <w:t xml:space="preserve">It was a group effort as we had to spend way more time on this deliverable than we did on the first one. We did not have to change the </w:t>
              </w:r>
              <w:proofErr w:type="gramStart"/>
              <w:r w:rsidR="00F82D7E">
                <w:t xml:space="preserve">system as a whole, </w:t>
              </w:r>
            </w:ins>
            <w:ins w:id="119" w:author="Andrea D'Angelo" w:date="2019-01-13T16:23:00Z">
              <w:r w:rsidR="00F82D7E">
                <w:t>just</w:t>
              </w:r>
              <w:proofErr w:type="gramEnd"/>
              <w:r w:rsidR="00F82D7E">
                <w:t xml:space="preserve"> the particular subsystem that checked and managed data.</w:t>
              </w:r>
            </w:ins>
          </w:p>
        </w:tc>
      </w:tr>
      <w:tr w:rsidR="009B6D9E" w:rsidRPr="0047226A" w14:paraId="5B8F04E1" w14:textId="77777777" w:rsidTr="00E44016">
        <w:trPr>
          <w:trHeight w:val="753"/>
          <w:ins w:id="120" w:author="Andrea D'Angelo" w:date="2019-01-18T16:08:00Z"/>
        </w:trPr>
        <w:tc>
          <w:tcPr>
            <w:tcW w:w="2048" w:type="dxa"/>
          </w:tcPr>
          <w:p w14:paraId="247FF664" w14:textId="77777777" w:rsidR="009B6D9E" w:rsidRDefault="009B6D9E" w:rsidP="005D6D61">
            <w:pPr>
              <w:rPr>
                <w:ins w:id="121" w:author="Andrea D'Angelo" w:date="2019-01-18T16:08:00Z"/>
              </w:rPr>
            </w:pPr>
            <w:ins w:id="122" w:author="Andrea D'Angelo" w:date="2019-01-18T16:08:00Z">
              <w:r>
                <w:lastRenderedPageBreak/>
                <w:t>Managing parallel threads</w:t>
              </w:r>
            </w:ins>
          </w:p>
        </w:tc>
        <w:tc>
          <w:tcPr>
            <w:tcW w:w="1348" w:type="dxa"/>
          </w:tcPr>
          <w:p w14:paraId="5C1C0F60" w14:textId="77777777" w:rsidR="009B6D9E" w:rsidRDefault="009B6D9E" w:rsidP="005D6D61">
            <w:pPr>
              <w:rPr>
                <w:ins w:id="123" w:author="Andrea D'Angelo" w:date="2019-01-18T16:08:00Z"/>
              </w:rPr>
            </w:pPr>
            <w:ins w:id="124" w:author="Andrea D'Angelo" w:date="2019-01-18T16:09:00Z">
              <w:r>
                <w:t>10/01</w:t>
              </w:r>
            </w:ins>
          </w:p>
        </w:tc>
        <w:tc>
          <w:tcPr>
            <w:tcW w:w="1335" w:type="dxa"/>
          </w:tcPr>
          <w:p w14:paraId="3B86C6CB" w14:textId="77777777" w:rsidR="009B6D9E" w:rsidRDefault="009B6D9E" w:rsidP="005D6D61">
            <w:pPr>
              <w:rPr>
                <w:ins w:id="125" w:author="Andrea D'Angelo" w:date="2019-01-18T16:08:00Z"/>
              </w:rPr>
            </w:pPr>
            <w:ins w:id="126" w:author="Andrea D'Angelo" w:date="2019-01-18T16:09:00Z">
              <w:r>
                <w:t>18/01</w:t>
              </w:r>
            </w:ins>
          </w:p>
        </w:tc>
        <w:tc>
          <w:tcPr>
            <w:tcW w:w="4230" w:type="dxa"/>
          </w:tcPr>
          <w:p w14:paraId="3C852952" w14:textId="77777777" w:rsidR="009B6D9E" w:rsidDel="00F82D7E" w:rsidRDefault="009B6D9E" w:rsidP="005D6D61">
            <w:pPr>
              <w:rPr>
                <w:ins w:id="127" w:author="Andrea D'Angelo" w:date="2019-01-18T16:08:00Z"/>
              </w:rPr>
            </w:pPr>
            <w:ins w:id="128" w:author="Andrea D'Angelo" w:date="2019-01-18T16:09:00Z">
              <w:r>
                <w:t>We knew making multiple threads and managing them efficientl</w:t>
              </w:r>
            </w:ins>
            <w:ins w:id="129" w:author="Andrea D'Angelo" w:date="2019-01-18T16:10:00Z">
              <w:r>
                <w:t xml:space="preserve">y would result in a significant boost of our server’s performances. </w:t>
              </w:r>
              <w:r w:rsidR="004C2C12">
                <w:t>That is why we started testing and implementing semaphor</w:t>
              </w:r>
            </w:ins>
            <w:ins w:id="130" w:author="Andrea D'Angelo" w:date="2019-01-18T16:11:00Z">
              <w:r w:rsidR="004C2C12">
                <w:t>e</w:t>
              </w:r>
            </w:ins>
            <w:ins w:id="131" w:author="Andrea D'Angelo" w:date="2019-01-18T16:10:00Z">
              <w:r w:rsidR="004C2C12">
                <w:t>s on writing locks to ensure no data would be lost or corrupted. Eventually, we studied the possible deadlocks that could occur and modified our code accordingly (more on that on the appendix).</w:t>
              </w:r>
            </w:ins>
          </w:p>
        </w:tc>
      </w:tr>
      <w:tr w:rsidR="00561D80" w:rsidRPr="0047226A" w14:paraId="45921CBC" w14:textId="77777777" w:rsidTr="00E44016">
        <w:trPr>
          <w:trHeight w:val="753"/>
          <w:ins w:id="132" w:author="Andrea D'Angelo" w:date="2019-01-19T18:01:00Z"/>
        </w:trPr>
        <w:tc>
          <w:tcPr>
            <w:tcW w:w="2048" w:type="dxa"/>
          </w:tcPr>
          <w:p w14:paraId="18BB20A1" w14:textId="77777777" w:rsidR="00561D80" w:rsidRDefault="00561D80" w:rsidP="005D6D61">
            <w:pPr>
              <w:rPr>
                <w:ins w:id="133" w:author="Andrea D'Angelo" w:date="2019-01-19T18:01:00Z"/>
              </w:rPr>
            </w:pPr>
            <w:ins w:id="134" w:author="Andrea D'Angelo" w:date="2019-01-19T18:03:00Z">
              <w:r>
                <w:t>Having High performances on our system</w:t>
              </w:r>
            </w:ins>
          </w:p>
        </w:tc>
        <w:tc>
          <w:tcPr>
            <w:tcW w:w="1348" w:type="dxa"/>
          </w:tcPr>
          <w:p w14:paraId="5DDF81C0" w14:textId="77777777" w:rsidR="00561D80" w:rsidRDefault="00DF33A4" w:rsidP="005D6D61">
            <w:pPr>
              <w:rPr>
                <w:ins w:id="135" w:author="Andrea D'Angelo" w:date="2019-01-19T18:01:00Z"/>
              </w:rPr>
            </w:pPr>
            <w:ins w:id="136" w:author="Andrea D'Angelo" w:date="2019-01-19T18:03:00Z">
              <w:r>
                <w:t>05/01</w:t>
              </w:r>
            </w:ins>
          </w:p>
        </w:tc>
        <w:tc>
          <w:tcPr>
            <w:tcW w:w="1335" w:type="dxa"/>
          </w:tcPr>
          <w:p w14:paraId="6281849B" w14:textId="77777777" w:rsidR="00561D80" w:rsidRDefault="00DF33A4" w:rsidP="005D6D61">
            <w:pPr>
              <w:rPr>
                <w:ins w:id="137" w:author="Andrea D'Angelo" w:date="2019-01-19T18:01:00Z"/>
              </w:rPr>
            </w:pPr>
            <w:ins w:id="138" w:author="Andrea D'Angelo" w:date="2019-01-19T18:03:00Z">
              <w:r>
                <w:t>19/01</w:t>
              </w:r>
            </w:ins>
          </w:p>
        </w:tc>
        <w:tc>
          <w:tcPr>
            <w:tcW w:w="4230" w:type="dxa"/>
          </w:tcPr>
          <w:p w14:paraId="1DC910B1" w14:textId="77777777" w:rsidR="00561D80" w:rsidRDefault="00561D80" w:rsidP="005D6D61">
            <w:pPr>
              <w:rPr>
                <w:ins w:id="139" w:author="Andrea D'Angelo" w:date="2019-01-19T18:01:00Z"/>
              </w:rPr>
            </w:pPr>
            <w:ins w:id="140" w:author="Andrea D'Angelo" w:date="2019-01-19T18:02:00Z">
              <w:r w:rsidRPr="00561D80">
                <w:t>Our system must be high in pe</w:t>
              </w:r>
              <w:r>
                <w:t>r</w:t>
              </w:r>
              <w:r w:rsidRPr="00561D80">
                <w:t>formance so clients are able to visu</w:t>
              </w:r>
              <w:r>
                <w:t>a</w:t>
              </w:r>
              <w:r w:rsidRPr="00561D80">
                <w:t>lize all th</w:t>
              </w:r>
              <w:r>
                <w:t xml:space="preserve">e </w:t>
              </w:r>
              <w:r w:rsidRPr="00561D80">
                <w:t xml:space="preserve">data, show alert/warning immediately </w:t>
              </w:r>
              <w:proofErr w:type="gramStart"/>
              <w:r w:rsidRPr="00561D80">
                <w:t>and  select</w:t>
              </w:r>
              <w:proofErr w:type="gramEnd"/>
              <w:r w:rsidRPr="00561D80">
                <w:t xml:space="preserve"> the visualizing of any areas at any moment specifically. Since we are handling huge amounts of data that </w:t>
              </w:r>
              <w:proofErr w:type="gramStart"/>
              <w:r w:rsidRPr="00561D80">
                <w:t>have to</w:t>
              </w:r>
              <w:proofErr w:type="gramEnd"/>
              <w:r w:rsidRPr="00561D80">
                <w:t xml:space="preserve"> be visu</w:t>
              </w:r>
              <w:r>
                <w:t>a</w:t>
              </w:r>
              <w:r w:rsidRPr="00561D80">
                <w:t xml:space="preserve">lized in a very short unit of time(minute), it should be fast. </w:t>
              </w:r>
              <w:proofErr w:type="gramStart"/>
              <w:r w:rsidRPr="00561D80">
                <w:t>Therefore</w:t>
              </w:r>
              <w:proofErr w:type="gramEnd"/>
              <w:r w:rsidRPr="00561D80">
                <w:t xml:space="preserve"> we have used two http server ports; one sends data to relational database only for the first registr</w:t>
              </w:r>
              <w:r>
                <w:t>a</w:t>
              </w:r>
              <w:r w:rsidRPr="00561D80">
                <w:t>tion of the sensor with all the re</w:t>
              </w:r>
              <w:r>
                <w:t>la</w:t>
              </w:r>
              <w:r w:rsidRPr="00561D80">
                <w:t xml:space="preserve">ted information and another http server port only to send it for time series database and a cache which is a </w:t>
              </w:r>
              <w:proofErr w:type="spellStart"/>
              <w:r w:rsidRPr="00561D80">
                <w:t>hashmap</w:t>
              </w:r>
              <w:proofErr w:type="spellEnd"/>
              <w:r w:rsidRPr="00561D80">
                <w:t xml:space="preserve"> structure, its key represents sensor's id and its value represents sensor's value. Thus, the dashboard will visu</w:t>
              </w:r>
              <w:r>
                <w:t>a</w:t>
              </w:r>
              <w:r w:rsidRPr="00561D80">
                <w:t>lize data faster.</w:t>
              </w:r>
            </w:ins>
          </w:p>
        </w:tc>
      </w:tr>
    </w:tbl>
    <w:p w14:paraId="11652840" w14:textId="77777777" w:rsidR="004C2C12" w:rsidRDefault="004C2C12" w:rsidP="00C621E3">
      <w:pPr>
        <w:pStyle w:val="Titolo"/>
        <w:spacing w:line="276" w:lineRule="auto"/>
        <w:rPr>
          <w:ins w:id="141" w:author="Andrea D'Angelo" w:date="2019-01-18T16:15:00Z"/>
        </w:rPr>
      </w:pPr>
    </w:p>
    <w:p w14:paraId="70C5CB74" w14:textId="77777777" w:rsidR="00D85634" w:rsidRPr="00C621E3" w:rsidRDefault="0047226A" w:rsidP="00C621E3">
      <w:pPr>
        <w:pStyle w:val="Titolo"/>
        <w:spacing w:line="276" w:lineRule="auto"/>
        <w:rPr>
          <w:rStyle w:val="Enfasiintensa"/>
          <w:b w:val="0"/>
          <w:bCs w:val="0"/>
          <w:i w:val="0"/>
          <w:iCs w:val="0"/>
          <w:noProof/>
          <w:color w:val="17365D"/>
        </w:rPr>
      </w:pPr>
      <w:del w:id="142" w:author="Andrea D'Angelo" w:date="2019-01-18T16:15:00Z">
        <w:r w:rsidRPr="00A65661" w:rsidDel="004C2C12">
          <w:br w:type="page"/>
        </w:r>
      </w:del>
      <w:r>
        <w:rPr>
          <w:noProof/>
        </w:rPr>
        <w:t xml:space="preserve">A. </w:t>
      </w:r>
      <w:r w:rsidR="00C1496A">
        <w:rPr>
          <w:noProof/>
        </w:rPr>
        <w:t xml:space="preserve">Requirements </w:t>
      </w:r>
      <w:r>
        <w:rPr>
          <w:noProof/>
        </w:rPr>
        <w:t>Collection</w:t>
      </w:r>
      <w:r w:rsidR="008C2141">
        <w:rPr>
          <w:noProof/>
        </w:rPr>
        <w:t xml:space="preserve"> </w:t>
      </w:r>
    </w:p>
    <w:p w14:paraId="6F1B27C9" w14:textId="77777777" w:rsidR="00D85634" w:rsidRDefault="00D85634" w:rsidP="00195514">
      <w:pPr>
        <w:pStyle w:val="Titolo"/>
        <w:spacing w:line="360" w:lineRule="auto"/>
        <w:rPr>
          <w:rStyle w:val="Enfasiintensa"/>
          <w:sz w:val="28"/>
        </w:rPr>
      </w:pPr>
      <w:r>
        <w:rPr>
          <w:rStyle w:val="Enfasiintensa"/>
          <w:sz w:val="28"/>
        </w:rPr>
        <w:t xml:space="preserve">A.0 </w:t>
      </w:r>
      <w:proofErr w:type="gramStart"/>
      <w:r>
        <w:rPr>
          <w:rStyle w:val="Enfasiintensa"/>
          <w:sz w:val="28"/>
        </w:rPr>
        <w:t>Detailed  Scenarios</w:t>
      </w:r>
      <w:proofErr w:type="gramEnd"/>
    </w:p>
    <w:p w14:paraId="7FD23397" w14:textId="77777777" w:rsidR="00D85634" w:rsidRDefault="0040486B" w:rsidP="00D85634">
      <w:pPr>
        <w:rPr>
          <w:rFonts w:ascii="Arial" w:hAnsi="Arial" w:cs="Arial"/>
          <w:b/>
          <w:i/>
          <w:sz w:val="22"/>
        </w:rPr>
      </w:pPr>
      <w:r w:rsidRPr="0040486B">
        <w:rPr>
          <w:rFonts w:ascii="Arial" w:hAnsi="Arial" w:cs="Arial"/>
          <w:b/>
          <w:i/>
          <w:sz w:val="22"/>
        </w:rPr>
        <w:t>Scenario 1</w:t>
      </w:r>
    </w:p>
    <w:p w14:paraId="3E122583" w14:textId="77777777" w:rsidR="0040486B" w:rsidRDefault="0040486B" w:rsidP="00D85634">
      <w:pPr>
        <w:rPr>
          <w:rFonts w:ascii="Arial" w:hAnsi="Arial" w:cs="Arial"/>
          <w:b/>
          <w:i/>
          <w:sz w:val="22"/>
        </w:rPr>
      </w:pPr>
    </w:p>
    <w:p w14:paraId="5935DD98" w14:textId="77777777" w:rsidR="0040486B" w:rsidRDefault="0040486B" w:rsidP="00D85634">
      <w:pPr>
        <w:rPr>
          <w:rFonts w:ascii="Arial" w:hAnsi="Arial" w:cs="Arial"/>
          <w:b/>
          <w:i/>
          <w:sz w:val="22"/>
        </w:rPr>
      </w:pPr>
    </w:p>
    <w:p w14:paraId="0282E33E" w14:textId="77777777" w:rsidR="0040486B" w:rsidRPr="0040486B" w:rsidRDefault="0040486B" w:rsidP="0040486B">
      <w:pPr>
        <w:rPr>
          <w:rFonts w:ascii="Arial" w:hAnsi="Arial" w:cs="Arial"/>
          <w:sz w:val="22"/>
        </w:rPr>
      </w:pPr>
      <w:r w:rsidRPr="0040486B">
        <w:rPr>
          <w:rFonts w:ascii="Arial" w:hAnsi="Arial" w:cs="Arial"/>
          <w:sz w:val="22"/>
        </w:rPr>
        <w:t xml:space="preserve">The sensor (we'll call it Sensor A) in </w:t>
      </w:r>
      <w:r w:rsidR="00E65C2D">
        <w:rPr>
          <w:rFonts w:ascii="Arial" w:hAnsi="Arial" w:cs="Arial"/>
          <w:sz w:val="22"/>
        </w:rPr>
        <w:t>the Hospital</w:t>
      </w:r>
      <w:r w:rsidRPr="0040486B">
        <w:rPr>
          <w:rFonts w:ascii="Arial" w:hAnsi="Arial" w:cs="Arial"/>
          <w:sz w:val="22"/>
        </w:rPr>
        <w:t xml:space="preserve"> </w:t>
      </w:r>
      <w:r>
        <w:rPr>
          <w:rFonts w:ascii="Arial" w:hAnsi="Arial" w:cs="Arial"/>
          <w:sz w:val="22"/>
        </w:rPr>
        <w:t>building</w:t>
      </w:r>
      <w:r w:rsidRPr="0040486B">
        <w:rPr>
          <w:rFonts w:ascii="Arial" w:hAnsi="Arial" w:cs="Arial"/>
          <w:sz w:val="22"/>
        </w:rPr>
        <w:t xml:space="preserve"> keeps blindly sendin</w:t>
      </w:r>
      <w:r>
        <w:rPr>
          <w:rFonts w:ascii="Arial" w:hAnsi="Arial" w:cs="Arial"/>
          <w:sz w:val="22"/>
        </w:rPr>
        <w:t xml:space="preserve">g short messages to the server, </w:t>
      </w:r>
      <w:r w:rsidRPr="0040486B">
        <w:rPr>
          <w:rFonts w:ascii="Arial" w:hAnsi="Arial" w:cs="Arial"/>
          <w:sz w:val="22"/>
        </w:rPr>
        <w:t>composed of its unique ID and the value it's sensing</w:t>
      </w:r>
      <w:r w:rsidR="00226296">
        <w:rPr>
          <w:rFonts w:ascii="Arial" w:hAnsi="Arial" w:cs="Arial"/>
          <w:sz w:val="22"/>
        </w:rPr>
        <w:t>, to a certain port that is instructed to only accept signals of that kind [</w:t>
      </w:r>
      <w:proofErr w:type="spellStart"/>
      <w:r w:rsidR="00226296">
        <w:rPr>
          <w:rFonts w:ascii="Arial" w:hAnsi="Arial" w:cs="Arial"/>
          <w:sz w:val="22"/>
        </w:rPr>
        <w:t>ID+Value</w:t>
      </w:r>
      <w:proofErr w:type="spellEnd"/>
      <w:r w:rsidR="00226296">
        <w:rPr>
          <w:rFonts w:ascii="Arial" w:hAnsi="Arial" w:cs="Arial"/>
          <w:sz w:val="22"/>
        </w:rPr>
        <w:t>]</w:t>
      </w:r>
      <w:r>
        <w:rPr>
          <w:rFonts w:ascii="Arial" w:hAnsi="Arial" w:cs="Arial"/>
          <w:sz w:val="22"/>
        </w:rPr>
        <w:t>. The server keeps receiving the</w:t>
      </w:r>
      <w:r w:rsidRPr="0040486B">
        <w:rPr>
          <w:rFonts w:ascii="Arial" w:hAnsi="Arial" w:cs="Arial"/>
          <w:sz w:val="22"/>
        </w:rPr>
        <w:t>s</w:t>
      </w:r>
      <w:r>
        <w:rPr>
          <w:rFonts w:ascii="Arial" w:hAnsi="Arial" w:cs="Arial"/>
          <w:sz w:val="22"/>
        </w:rPr>
        <w:t xml:space="preserve">e messages and </w:t>
      </w:r>
      <w:r w:rsidRPr="0040486B">
        <w:rPr>
          <w:rFonts w:ascii="Arial" w:hAnsi="Arial" w:cs="Arial"/>
          <w:sz w:val="22"/>
        </w:rPr>
        <w:t xml:space="preserve">checking if any of the values are above the </w:t>
      </w:r>
      <w:r w:rsidRPr="0040486B">
        <w:rPr>
          <w:rFonts w:ascii="Arial" w:hAnsi="Arial" w:cs="Arial"/>
          <w:sz w:val="22"/>
        </w:rPr>
        <w:lastRenderedPageBreak/>
        <w:t>threshold.</w:t>
      </w:r>
      <w:r w:rsidR="00226296">
        <w:rPr>
          <w:rFonts w:ascii="Arial" w:hAnsi="Arial" w:cs="Arial"/>
          <w:sz w:val="22"/>
        </w:rPr>
        <w:t xml:space="preserve"> In this scenario, i</w:t>
      </w:r>
      <w:r w:rsidRPr="0040486B">
        <w:rPr>
          <w:rFonts w:ascii="Arial" w:hAnsi="Arial" w:cs="Arial"/>
          <w:sz w:val="22"/>
        </w:rPr>
        <w:t>t find</w:t>
      </w:r>
      <w:r>
        <w:rPr>
          <w:rFonts w:ascii="Arial" w:hAnsi="Arial" w:cs="Arial"/>
          <w:sz w:val="22"/>
        </w:rPr>
        <w:t>s that none is: the situation is s</w:t>
      </w:r>
      <w:r w:rsidR="00226296">
        <w:rPr>
          <w:rFonts w:ascii="Arial" w:hAnsi="Arial" w:cs="Arial"/>
          <w:sz w:val="22"/>
        </w:rPr>
        <w:t xml:space="preserve">table near Sensor A and thus no Warnings are generated. </w:t>
      </w:r>
      <w:r w:rsidRPr="0040486B">
        <w:rPr>
          <w:rFonts w:ascii="Arial" w:hAnsi="Arial" w:cs="Arial"/>
          <w:sz w:val="22"/>
        </w:rPr>
        <w:t xml:space="preserve"> </w:t>
      </w:r>
    </w:p>
    <w:p w14:paraId="72547EE3" w14:textId="77777777" w:rsidR="0040486B" w:rsidRDefault="0040486B" w:rsidP="0040486B">
      <w:pPr>
        <w:rPr>
          <w:rFonts w:ascii="Arial" w:hAnsi="Arial" w:cs="Arial"/>
          <w:sz w:val="22"/>
        </w:rPr>
      </w:pPr>
      <w:r w:rsidRPr="0040486B">
        <w:rPr>
          <w:rFonts w:ascii="Arial" w:hAnsi="Arial" w:cs="Arial"/>
          <w:sz w:val="22"/>
        </w:rPr>
        <w:t xml:space="preserve">The server </w:t>
      </w:r>
      <w:r w:rsidR="00226296">
        <w:rPr>
          <w:rFonts w:ascii="Arial" w:hAnsi="Arial" w:cs="Arial"/>
          <w:sz w:val="22"/>
        </w:rPr>
        <w:t>then stores the values in the</w:t>
      </w:r>
      <w:r w:rsidRPr="0040486B">
        <w:rPr>
          <w:rFonts w:ascii="Arial" w:hAnsi="Arial" w:cs="Arial"/>
          <w:sz w:val="22"/>
        </w:rPr>
        <w:t xml:space="preserve"> Time Series Database, </w:t>
      </w:r>
      <w:r w:rsidR="00226296">
        <w:rPr>
          <w:rFonts w:ascii="Arial" w:hAnsi="Arial" w:cs="Arial"/>
          <w:sz w:val="22"/>
        </w:rPr>
        <w:t>and the Values Cache. The clients will get those values from there and process them to show them as simply as possible to the actual human Managers.</w:t>
      </w:r>
      <w:r w:rsidRPr="0040486B">
        <w:rPr>
          <w:rFonts w:ascii="Arial" w:hAnsi="Arial" w:cs="Arial"/>
          <w:sz w:val="22"/>
        </w:rPr>
        <w:t xml:space="preserve"> [Continues with Scenario 2].</w:t>
      </w:r>
    </w:p>
    <w:p w14:paraId="2E94C19B" w14:textId="77777777" w:rsidR="00226296" w:rsidRDefault="00226296" w:rsidP="0040486B">
      <w:pPr>
        <w:rPr>
          <w:rFonts w:ascii="Arial" w:hAnsi="Arial" w:cs="Arial"/>
          <w:sz w:val="22"/>
        </w:rPr>
      </w:pPr>
    </w:p>
    <w:p w14:paraId="1BD41A86" w14:textId="77777777" w:rsidR="0040486B" w:rsidRDefault="0040486B" w:rsidP="0040486B">
      <w:pPr>
        <w:rPr>
          <w:ins w:id="143" w:author="Andrea D'Angelo" w:date="2019-01-19T18:03:00Z"/>
          <w:rFonts w:ascii="Arial" w:hAnsi="Arial" w:cs="Arial"/>
          <w:sz w:val="22"/>
        </w:rPr>
      </w:pPr>
    </w:p>
    <w:p w14:paraId="330A3789" w14:textId="77777777" w:rsidR="00DF33A4" w:rsidRDefault="00DF33A4" w:rsidP="0040486B">
      <w:pPr>
        <w:rPr>
          <w:rFonts w:ascii="Arial" w:hAnsi="Arial" w:cs="Arial"/>
          <w:sz w:val="22"/>
        </w:rPr>
      </w:pPr>
    </w:p>
    <w:p w14:paraId="2A0146BB" w14:textId="77777777" w:rsidR="0040486B" w:rsidRPr="0040486B" w:rsidRDefault="0040486B" w:rsidP="0040486B">
      <w:pPr>
        <w:rPr>
          <w:rFonts w:ascii="Arial" w:hAnsi="Arial" w:cs="Arial"/>
          <w:b/>
          <w:i/>
          <w:sz w:val="22"/>
        </w:rPr>
      </w:pPr>
      <w:r w:rsidRPr="0040486B">
        <w:rPr>
          <w:rFonts w:ascii="Arial" w:hAnsi="Arial" w:cs="Arial"/>
          <w:b/>
          <w:i/>
          <w:sz w:val="22"/>
        </w:rPr>
        <w:t>Scenario 2</w:t>
      </w:r>
    </w:p>
    <w:p w14:paraId="0E03441C" w14:textId="77777777" w:rsidR="0040486B" w:rsidRDefault="0040486B" w:rsidP="0040486B">
      <w:pPr>
        <w:rPr>
          <w:rFonts w:ascii="Arial" w:hAnsi="Arial" w:cs="Arial"/>
          <w:b/>
          <w:sz w:val="22"/>
        </w:rPr>
      </w:pPr>
    </w:p>
    <w:p w14:paraId="2E58A749" w14:textId="77777777" w:rsidR="0040486B" w:rsidRPr="0040486B" w:rsidRDefault="0040486B" w:rsidP="0040486B">
      <w:pPr>
        <w:rPr>
          <w:rFonts w:ascii="Arial" w:hAnsi="Arial" w:cs="Arial"/>
          <w:sz w:val="22"/>
        </w:rPr>
      </w:pPr>
      <w:r w:rsidRPr="0040486B">
        <w:rPr>
          <w:rFonts w:ascii="Arial" w:hAnsi="Arial" w:cs="Arial"/>
          <w:sz w:val="22"/>
        </w:rPr>
        <w:t xml:space="preserve">Paul, the building manager, logs in the system using the credentials the admin Nora gave </w:t>
      </w:r>
      <w:r>
        <w:rPr>
          <w:rFonts w:ascii="Arial" w:hAnsi="Arial" w:cs="Arial"/>
          <w:sz w:val="22"/>
        </w:rPr>
        <w:t>him</w:t>
      </w:r>
      <w:r w:rsidRPr="0040486B">
        <w:rPr>
          <w:rFonts w:ascii="Arial" w:hAnsi="Arial" w:cs="Arial"/>
          <w:sz w:val="22"/>
        </w:rPr>
        <w:t>.</w:t>
      </w:r>
      <w:r>
        <w:rPr>
          <w:rFonts w:ascii="Arial" w:hAnsi="Arial" w:cs="Arial"/>
          <w:sz w:val="22"/>
        </w:rPr>
        <w:t xml:space="preserve"> </w:t>
      </w:r>
      <w:r w:rsidR="00E65C2D">
        <w:rPr>
          <w:rFonts w:ascii="Arial" w:hAnsi="Arial" w:cs="Arial"/>
          <w:sz w:val="22"/>
        </w:rPr>
        <w:t xml:space="preserve">He was just hired, so he had no chance to change his password yet: he </w:t>
      </w:r>
      <w:proofErr w:type="gramStart"/>
      <w:r w:rsidR="00E65C2D">
        <w:rPr>
          <w:rFonts w:ascii="Arial" w:hAnsi="Arial" w:cs="Arial"/>
          <w:sz w:val="22"/>
        </w:rPr>
        <w:t>has to</w:t>
      </w:r>
      <w:proofErr w:type="gramEnd"/>
      <w:r w:rsidR="00E65C2D">
        <w:rPr>
          <w:rFonts w:ascii="Arial" w:hAnsi="Arial" w:cs="Arial"/>
          <w:sz w:val="22"/>
        </w:rPr>
        <w:t xml:space="preserve"> use </w:t>
      </w:r>
      <w:del w:id="144" w:author="Andrea D'Angelo" w:date="2019-01-19T10:58:00Z">
        <w:r w:rsidR="00E65C2D" w:rsidDel="00646EB3">
          <w:rPr>
            <w:rFonts w:ascii="Arial" w:hAnsi="Arial" w:cs="Arial"/>
            <w:sz w:val="22"/>
          </w:rPr>
          <w:delText>the username and</w:delText>
        </w:r>
      </w:del>
      <w:ins w:id="145" w:author="Andrea D'Angelo" w:date="2019-01-19T10:58:00Z">
        <w:r w:rsidR="00646EB3">
          <w:rPr>
            <w:rFonts w:ascii="Arial" w:hAnsi="Arial" w:cs="Arial"/>
            <w:sz w:val="22"/>
          </w:rPr>
          <w:t>his email and the</w:t>
        </w:r>
      </w:ins>
      <w:r w:rsidR="00E65C2D">
        <w:rPr>
          <w:rFonts w:ascii="Arial" w:hAnsi="Arial" w:cs="Arial"/>
          <w:sz w:val="22"/>
        </w:rPr>
        <w:t xml:space="preserve"> password that were generated by the system, based on his data. </w:t>
      </w:r>
      <w:r>
        <w:rPr>
          <w:rFonts w:ascii="Arial" w:hAnsi="Arial" w:cs="Arial"/>
          <w:sz w:val="22"/>
        </w:rPr>
        <w:t xml:space="preserve">As soon as he logs in, the dashboard appears on his screen and each sensor he has control over is assigned to a certain value. </w:t>
      </w:r>
    </w:p>
    <w:p w14:paraId="1A166F71" w14:textId="77777777" w:rsidR="0040486B" w:rsidRPr="0040486B" w:rsidRDefault="0040486B" w:rsidP="0040486B">
      <w:pPr>
        <w:rPr>
          <w:rFonts w:ascii="Arial" w:hAnsi="Arial" w:cs="Arial"/>
          <w:sz w:val="22"/>
        </w:rPr>
      </w:pPr>
      <w:r w:rsidRPr="0040486B">
        <w:rPr>
          <w:rFonts w:ascii="Arial" w:hAnsi="Arial" w:cs="Arial"/>
          <w:sz w:val="22"/>
        </w:rPr>
        <w:t xml:space="preserve">Paul only </w:t>
      </w:r>
      <w:proofErr w:type="gramStart"/>
      <w:r w:rsidRPr="0040486B">
        <w:rPr>
          <w:rFonts w:ascii="Arial" w:hAnsi="Arial" w:cs="Arial"/>
          <w:sz w:val="22"/>
        </w:rPr>
        <w:t>has to</w:t>
      </w:r>
      <w:proofErr w:type="gramEnd"/>
      <w:r w:rsidRPr="0040486B">
        <w:rPr>
          <w:rFonts w:ascii="Arial" w:hAnsi="Arial" w:cs="Arial"/>
          <w:sz w:val="22"/>
        </w:rPr>
        <w:t xml:space="preserve"> work three hours today (lucky him!), so he </w:t>
      </w:r>
      <w:r>
        <w:rPr>
          <w:rFonts w:ascii="Arial" w:hAnsi="Arial" w:cs="Arial"/>
          <w:sz w:val="22"/>
        </w:rPr>
        <w:t xml:space="preserve">keeps the dashboard running and </w:t>
      </w:r>
      <w:r w:rsidRPr="0040486B">
        <w:rPr>
          <w:rFonts w:ascii="Arial" w:hAnsi="Arial" w:cs="Arial"/>
          <w:sz w:val="22"/>
        </w:rPr>
        <w:t>experiences no warnings or alerts during the entire period. Values keep getting updated real time</w:t>
      </w:r>
      <w:r>
        <w:rPr>
          <w:rFonts w:ascii="Arial" w:hAnsi="Arial" w:cs="Arial"/>
          <w:sz w:val="22"/>
        </w:rPr>
        <w:t xml:space="preserve"> </w:t>
      </w:r>
      <w:r w:rsidRPr="0040486B">
        <w:rPr>
          <w:rFonts w:ascii="Arial" w:hAnsi="Arial" w:cs="Arial"/>
          <w:sz w:val="22"/>
        </w:rPr>
        <w:t>but none</w:t>
      </w:r>
      <w:r>
        <w:rPr>
          <w:rFonts w:ascii="Arial" w:hAnsi="Arial" w:cs="Arial"/>
          <w:sz w:val="22"/>
        </w:rPr>
        <w:t xml:space="preserve"> of them is above the threshold, so all of them are green.</w:t>
      </w:r>
    </w:p>
    <w:p w14:paraId="69BE064F" w14:textId="77777777" w:rsidR="0040486B" w:rsidRPr="0040486B" w:rsidRDefault="0040486B" w:rsidP="0040486B">
      <w:pPr>
        <w:rPr>
          <w:rFonts w:ascii="Arial" w:hAnsi="Arial" w:cs="Arial"/>
          <w:sz w:val="22"/>
        </w:rPr>
      </w:pPr>
      <w:r w:rsidRPr="0040486B">
        <w:rPr>
          <w:rFonts w:ascii="Arial" w:hAnsi="Arial" w:cs="Arial"/>
          <w:sz w:val="22"/>
        </w:rPr>
        <w:t>Eventually, Paul logs off the system and goes home.</w:t>
      </w:r>
    </w:p>
    <w:p w14:paraId="3A04F0BF" w14:textId="77777777" w:rsidR="0040486B" w:rsidRDefault="0040486B" w:rsidP="00D85634">
      <w:pPr>
        <w:rPr>
          <w:rFonts w:ascii="Arial" w:hAnsi="Arial" w:cs="Arial"/>
          <w:b/>
          <w:i/>
          <w:sz w:val="22"/>
        </w:rPr>
      </w:pPr>
    </w:p>
    <w:p w14:paraId="6A94A660" w14:textId="77777777" w:rsidR="0040486B" w:rsidRDefault="0040486B" w:rsidP="00D85634">
      <w:pPr>
        <w:rPr>
          <w:rFonts w:ascii="Arial" w:hAnsi="Arial" w:cs="Arial"/>
          <w:b/>
          <w:i/>
          <w:sz w:val="22"/>
        </w:rPr>
      </w:pPr>
    </w:p>
    <w:p w14:paraId="63BFACA8" w14:textId="77777777" w:rsidR="0040486B" w:rsidRDefault="0040486B" w:rsidP="00D85634">
      <w:pPr>
        <w:rPr>
          <w:rFonts w:ascii="Arial" w:hAnsi="Arial" w:cs="Arial"/>
          <w:b/>
          <w:i/>
          <w:sz w:val="22"/>
        </w:rPr>
      </w:pPr>
    </w:p>
    <w:p w14:paraId="4B4F8591" w14:textId="77777777" w:rsidR="0040486B" w:rsidRDefault="0040486B" w:rsidP="00D85634">
      <w:pPr>
        <w:rPr>
          <w:rFonts w:ascii="Arial" w:hAnsi="Arial" w:cs="Arial"/>
          <w:b/>
          <w:i/>
          <w:sz w:val="22"/>
        </w:rPr>
      </w:pPr>
      <w:r>
        <w:rPr>
          <w:rFonts w:ascii="Arial" w:hAnsi="Arial" w:cs="Arial"/>
          <w:b/>
          <w:i/>
          <w:sz w:val="22"/>
        </w:rPr>
        <w:t>Scenario 3</w:t>
      </w:r>
    </w:p>
    <w:p w14:paraId="44C3F207" w14:textId="77777777" w:rsidR="0040486B" w:rsidRDefault="0040486B" w:rsidP="00D85634">
      <w:pPr>
        <w:rPr>
          <w:rFonts w:ascii="Arial" w:hAnsi="Arial" w:cs="Arial"/>
          <w:b/>
          <w:i/>
          <w:sz w:val="22"/>
        </w:rPr>
      </w:pPr>
    </w:p>
    <w:p w14:paraId="2C28D507" w14:textId="77777777" w:rsidR="0040486B" w:rsidRPr="0040486B" w:rsidRDefault="0040486B" w:rsidP="0040486B">
      <w:pPr>
        <w:rPr>
          <w:rFonts w:ascii="Arial" w:hAnsi="Arial" w:cs="Arial"/>
          <w:sz w:val="22"/>
        </w:rPr>
      </w:pPr>
      <w:r w:rsidRPr="0040486B">
        <w:rPr>
          <w:rFonts w:ascii="Arial" w:hAnsi="Arial" w:cs="Arial"/>
          <w:sz w:val="22"/>
        </w:rPr>
        <w:t xml:space="preserve">Another sensor (Sensor B) </w:t>
      </w:r>
      <w:r>
        <w:rPr>
          <w:rFonts w:ascii="Arial" w:hAnsi="Arial" w:cs="Arial"/>
          <w:sz w:val="22"/>
        </w:rPr>
        <w:t xml:space="preserve">is near the </w:t>
      </w:r>
      <w:r w:rsidR="00E65C2D">
        <w:rPr>
          <w:rFonts w:ascii="Arial" w:hAnsi="Arial" w:cs="Arial"/>
          <w:sz w:val="22"/>
        </w:rPr>
        <w:t>hospital</w:t>
      </w:r>
      <w:r>
        <w:rPr>
          <w:rFonts w:ascii="Arial" w:hAnsi="Arial" w:cs="Arial"/>
          <w:sz w:val="22"/>
        </w:rPr>
        <w:t xml:space="preserve"> right where a </w:t>
      </w:r>
      <w:r w:rsidRPr="0040486B">
        <w:rPr>
          <w:rFonts w:ascii="Arial" w:hAnsi="Arial" w:cs="Arial"/>
          <w:sz w:val="22"/>
        </w:rPr>
        <w:t>wildfire is loca</w:t>
      </w:r>
      <w:r>
        <w:rPr>
          <w:rFonts w:ascii="Arial" w:hAnsi="Arial" w:cs="Arial"/>
          <w:sz w:val="22"/>
        </w:rPr>
        <w:t xml:space="preserve">ted. It sends anomalous </w:t>
      </w:r>
      <w:r w:rsidRPr="0040486B">
        <w:rPr>
          <w:rFonts w:ascii="Arial" w:hAnsi="Arial" w:cs="Arial"/>
          <w:sz w:val="22"/>
        </w:rPr>
        <w:t>data to the server, that finds out something is wro</w:t>
      </w:r>
      <w:r>
        <w:rPr>
          <w:rFonts w:ascii="Arial" w:hAnsi="Arial" w:cs="Arial"/>
          <w:sz w:val="22"/>
        </w:rPr>
        <w:t>ng when checking the thresholds for temperature.</w:t>
      </w:r>
      <w:r w:rsidRPr="0040486B">
        <w:rPr>
          <w:rFonts w:ascii="Arial" w:hAnsi="Arial" w:cs="Arial"/>
          <w:sz w:val="22"/>
        </w:rPr>
        <w:t xml:space="preserve"> </w:t>
      </w:r>
      <w:del w:id="146" w:author="Andrea D'Angelo" w:date="2019-01-13T19:21:00Z">
        <w:r w:rsidRPr="0040486B" w:rsidDel="00F77499">
          <w:rPr>
            <w:rFonts w:ascii="Arial" w:hAnsi="Arial" w:cs="Arial"/>
            <w:sz w:val="22"/>
          </w:rPr>
          <w:delText>The server</w:delText>
        </w:r>
        <w:r w:rsidDel="00F77499">
          <w:rPr>
            <w:rFonts w:ascii="Arial" w:hAnsi="Arial" w:cs="Arial"/>
            <w:sz w:val="22"/>
          </w:rPr>
          <w:delText xml:space="preserve"> </w:delText>
        </w:r>
        <w:r w:rsidRPr="0040486B" w:rsidDel="00F77499">
          <w:rPr>
            <w:rFonts w:ascii="Arial" w:hAnsi="Arial" w:cs="Arial"/>
            <w:sz w:val="22"/>
          </w:rPr>
          <w:delText>then sends a request to Sensor B to up its update frequency</w:delText>
        </w:r>
      </w:del>
      <w:ins w:id="147" w:author="Andrea D'Angelo" w:date="2019-01-13T19:21:00Z">
        <w:r w:rsidR="00F77499">
          <w:rPr>
            <w:rFonts w:ascii="Arial" w:hAnsi="Arial" w:cs="Arial"/>
            <w:sz w:val="22"/>
          </w:rPr>
          <w:t>Sensor B then increases its frequency</w:t>
        </w:r>
      </w:ins>
      <w:r w:rsidRPr="0040486B">
        <w:rPr>
          <w:rFonts w:ascii="Arial" w:hAnsi="Arial" w:cs="Arial"/>
          <w:sz w:val="22"/>
        </w:rPr>
        <w:t xml:space="preserve"> and </w:t>
      </w:r>
      <w:ins w:id="148" w:author="Andrea D'Angelo" w:date="2019-01-13T19:21:00Z">
        <w:r w:rsidR="00F77499">
          <w:rPr>
            <w:rFonts w:ascii="Arial" w:hAnsi="Arial" w:cs="Arial"/>
            <w:sz w:val="22"/>
          </w:rPr>
          <w:t xml:space="preserve">the server </w:t>
        </w:r>
      </w:ins>
      <w:r w:rsidRPr="0040486B">
        <w:rPr>
          <w:rFonts w:ascii="Arial" w:hAnsi="Arial" w:cs="Arial"/>
          <w:sz w:val="22"/>
        </w:rPr>
        <w:t>stores the Warning in a cache, while</w:t>
      </w:r>
      <w:r>
        <w:rPr>
          <w:rFonts w:ascii="Arial" w:hAnsi="Arial" w:cs="Arial"/>
          <w:sz w:val="22"/>
        </w:rPr>
        <w:t xml:space="preserve"> </w:t>
      </w:r>
      <w:r w:rsidRPr="0040486B">
        <w:rPr>
          <w:rFonts w:ascii="Arial" w:hAnsi="Arial" w:cs="Arial"/>
          <w:sz w:val="22"/>
        </w:rPr>
        <w:t xml:space="preserve">still sending data to the Time Series DB </w:t>
      </w:r>
      <w:r>
        <w:rPr>
          <w:rFonts w:ascii="Arial" w:hAnsi="Arial" w:cs="Arial"/>
          <w:sz w:val="22"/>
        </w:rPr>
        <w:t>and</w:t>
      </w:r>
      <w:r w:rsidRPr="0040486B">
        <w:rPr>
          <w:rFonts w:ascii="Arial" w:hAnsi="Arial" w:cs="Arial"/>
          <w:sz w:val="22"/>
        </w:rPr>
        <w:t xml:space="preserve"> the </w:t>
      </w:r>
      <w:r w:rsidR="00E65C2D">
        <w:rPr>
          <w:rFonts w:ascii="Arial" w:hAnsi="Arial" w:cs="Arial"/>
          <w:sz w:val="22"/>
        </w:rPr>
        <w:t>values cache</w:t>
      </w:r>
      <w:r w:rsidRPr="0040486B">
        <w:rPr>
          <w:rFonts w:ascii="Arial" w:hAnsi="Arial" w:cs="Arial"/>
          <w:sz w:val="22"/>
        </w:rPr>
        <w:t>. Sensor B starts sending data more frequently,</w:t>
      </w:r>
      <w:r>
        <w:rPr>
          <w:rFonts w:ascii="Arial" w:hAnsi="Arial" w:cs="Arial"/>
          <w:sz w:val="22"/>
        </w:rPr>
        <w:t xml:space="preserve"> </w:t>
      </w:r>
      <w:r w:rsidRPr="0040486B">
        <w:rPr>
          <w:rFonts w:ascii="Arial" w:hAnsi="Arial" w:cs="Arial"/>
          <w:sz w:val="22"/>
        </w:rPr>
        <w:t xml:space="preserve">and the server keeps the warning up for the client for as long as the values are above the threshold. </w:t>
      </w:r>
    </w:p>
    <w:p w14:paraId="35814942" w14:textId="77777777" w:rsidR="0040486B" w:rsidRPr="0040486B" w:rsidRDefault="0040486B" w:rsidP="0040486B">
      <w:pPr>
        <w:rPr>
          <w:rFonts w:ascii="Arial" w:hAnsi="Arial" w:cs="Arial"/>
          <w:b/>
          <w:i/>
          <w:sz w:val="22"/>
        </w:rPr>
      </w:pPr>
    </w:p>
    <w:p w14:paraId="3BE4290A" w14:textId="77777777" w:rsidR="0040486B" w:rsidRPr="0040486B" w:rsidRDefault="0040486B" w:rsidP="0040486B">
      <w:pPr>
        <w:rPr>
          <w:rFonts w:ascii="Arial" w:hAnsi="Arial" w:cs="Arial"/>
          <w:sz w:val="22"/>
        </w:rPr>
      </w:pPr>
      <w:r w:rsidRPr="0040486B">
        <w:rPr>
          <w:rFonts w:ascii="Arial" w:hAnsi="Arial" w:cs="Arial"/>
          <w:sz w:val="22"/>
        </w:rPr>
        <w:t>[Continues with Scenario 4]</w:t>
      </w:r>
    </w:p>
    <w:p w14:paraId="3B074A16" w14:textId="77777777" w:rsidR="0040486B" w:rsidRDefault="0040486B" w:rsidP="00D85634">
      <w:pPr>
        <w:rPr>
          <w:rFonts w:ascii="Arial" w:hAnsi="Arial" w:cs="Arial"/>
          <w:b/>
          <w:i/>
          <w:sz w:val="22"/>
        </w:rPr>
      </w:pPr>
    </w:p>
    <w:p w14:paraId="21B20596" w14:textId="77777777" w:rsidR="0040486B" w:rsidDel="004C2C12" w:rsidRDefault="0040486B" w:rsidP="00D85634">
      <w:pPr>
        <w:rPr>
          <w:del w:id="149" w:author="Andrea D'Angelo" w:date="2019-01-18T16:15:00Z"/>
          <w:rFonts w:ascii="Arial" w:hAnsi="Arial" w:cs="Arial"/>
          <w:b/>
          <w:i/>
          <w:sz w:val="22"/>
        </w:rPr>
      </w:pPr>
    </w:p>
    <w:p w14:paraId="458D0BEE" w14:textId="77777777" w:rsidR="0040486B" w:rsidDel="004C2C12" w:rsidRDefault="0040486B" w:rsidP="00D85634">
      <w:pPr>
        <w:rPr>
          <w:del w:id="150" w:author="Andrea D'Angelo" w:date="2019-01-18T16:15:00Z"/>
          <w:rFonts w:ascii="Arial" w:hAnsi="Arial" w:cs="Arial"/>
          <w:b/>
          <w:i/>
          <w:sz w:val="22"/>
        </w:rPr>
      </w:pPr>
    </w:p>
    <w:p w14:paraId="4F0F8B64" w14:textId="77777777" w:rsidR="00E65C2D" w:rsidDel="004C2C12" w:rsidRDefault="00E65C2D" w:rsidP="00D85634">
      <w:pPr>
        <w:rPr>
          <w:del w:id="151" w:author="Andrea D'Angelo" w:date="2019-01-18T16:15:00Z"/>
          <w:rFonts w:ascii="Arial" w:hAnsi="Arial" w:cs="Arial"/>
          <w:b/>
          <w:i/>
          <w:sz w:val="22"/>
        </w:rPr>
      </w:pPr>
    </w:p>
    <w:p w14:paraId="226364AE" w14:textId="77777777" w:rsidR="00957D83" w:rsidRDefault="00957D83" w:rsidP="00D85634">
      <w:pPr>
        <w:rPr>
          <w:rFonts w:ascii="Arial" w:hAnsi="Arial" w:cs="Arial"/>
          <w:b/>
          <w:i/>
          <w:sz w:val="22"/>
        </w:rPr>
      </w:pPr>
    </w:p>
    <w:p w14:paraId="5A1A2985" w14:textId="77777777" w:rsidR="0040486B" w:rsidRDefault="0040486B" w:rsidP="00D85634">
      <w:pPr>
        <w:rPr>
          <w:rFonts w:ascii="Arial" w:hAnsi="Arial" w:cs="Arial"/>
          <w:b/>
          <w:i/>
          <w:sz w:val="22"/>
        </w:rPr>
      </w:pPr>
      <w:r>
        <w:rPr>
          <w:rFonts w:ascii="Arial" w:hAnsi="Arial" w:cs="Arial"/>
          <w:b/>
          <w:i/>
          <w:sz w:val="22"/>
        </w:rPr>
        <w:t>Scenario 4</w:t>
      </w:r>
    </w:p>
    <w:p w14:paraId="38B7CA01" w14:textId="77777777" w:rsidR="0040486B" w:rsidRDefault="0040486B" w:rsidP="00D85634">
      <w:pPr>
        <w:rPr>
          <w:rFonts w:ascii="Arial" w:hAnsi="Arial" w:cs="Arial"/>
          <w:b/>
          <w:i/>
          <w:sz w:val="22"/>
        </w:rPr>
      </w:pPr>
    </w:p>
    <w:p w14:paraId="7DCD5769" w14:textId="77777777" w:rsidR="0040486B" w:rsidRPr="0040486B" w:rsidRDefault="0040486B" w:rsidP="0040486B">
      <w:pPr>
        <w:rPr>
          <w:rFonts w:ascii="Arial" w:hAnsi="Arial" w:cs="Arial"/>
          <w:b/>
          <w:i/>
          <w:sz w:val="22"/>
        </w:rPr>
      </w:pPr>
    </w:p>
    <w:p w14:paraId="499F492F" w14:textId="77777777" w:rsidR="0040486B" w:rsidRPr="0040486B" w:rsidRDefault="0040486B" w:rsidP="0040486B">
      <w:pPr>
        <w:rPr>
          <w:rFonts w:ascii="Arial" w:hAnsi="Arial" w:cs="Arial"/>
          <w:sz w:val="22"/>
        </w:rPr>
      </w:pPr>
      <w:r w:rsidRPr="0040486B">
        <w:rPr>
          <w:rFonts w:ascii="Arial" w:hAnsi="Arial" w:cs="Arial"/>
          <w:sz w:val="22"/>
        </w:rPr>
        <w:t>Erika begins her shift right after Paul. She</w:t>
      </w:r>
      <w:r>
        <w:rPr>
          <w:rFonts w:ascii="Arial" w:hAnsi="Arial" w:cs="Arial"/>
          <w:sz w:val="22"/>
        </w:rPr>
        <w:t xml:space="preserve">’s not just a building manager, </w:t>
      </w:r>
      <w:r w:rsidR="00E65C2D">
        <w:rPr>
          <w:rFonts w:ascii="Arial" w:hAnsi="Arial" w:cs="Arial"/>
          <w:sz w:val="22"/>
        </w:rPr>
        <w:t xml:space="preserve">but </w:t>
      </w:r>
      <w:proofErr w:type="gramStart"/>
      <w:r w:rsidR="00E65C2D">
        <w:rPr>
          <w:rFonts w:ascii="Arial" w:hAnsi="Arial" w:cs="Arial"/>
          <w:sz w:val="22"/>
        </w:rPr>
        <w:t>a</w:t>
      </w:r>
      <w:proofErr w:type="gramEnd"/>
      <w:r w:rsidR="00E65C2D">
        <w:rPr>
          <w:rFonts w:ascii="Arial" w:hAnsi="Arial" w:cs="Arial"/>
          <w:sz w:val="22"/>
        </w:rPr>
        <w:t xml:space="preserve"> Urban Manager, </w:t>
      </w:r>
      <w:r>
        <w:rPr>
          <w:rFonts w:ascii="Arial" w:hAnsi="Arial" w:cs="Arial"/>
          <w:sz w:val="22"/>
        </w:rPr>
        <w:t>so she</w:t>
      </w:r>
      <w:r w:rsidRPr="0040486B">
        <w:rPr>
          <w:rFonts w:ascii="Arial" w:hAnsi="Arial" w:cs="Arial"/>
          <w:sz w:val="22"/>
        </w:rPr>
        <w:t xml:space="preserve"> has a bigger area to</w:t>
      </w:r>
      <w:r>
        <w:rPr>
          <w:rFonts w:ascii="Arial" w:hAnsi="Arial" w:cs="Arial"/>
          <w:sz w:val="22"/>
        </w:rPr>
        <w:t xml:space="preserve"> inspect; when she launches the </w:t>
      </w:r>
      <w:r w:rsidRPr="0040486B">
        <w:rPr>
          <w:rFonts w:ascii="Arial" w:hAnsi="Arial" w:cs="Arial"/>
          <w:sz w:val="22"/>
        </w:rPr>
        <w:t>system, she notices a big warning saying that many values are above the threshold near the building</w:t>
      </w:r>
      <w:r>
        <w:rPr>
          <w:rFonts w:ascii="Arial" w:hAnsi="Arial" w:cs="Arial"/>
          <w:sz w:val="22"/>
        </w:rPr>
        <w:t xml:space="preserve"> </w:t>
      </w:r>
      <w:r w:rsidRPr="0040486B">
        <w:rPr>
          <w:rFonts w:ascii="Arial" w:hAnsi="Arial" w:cs="Arial"/>
          <w:sz w:val="22"/>
        </w:rPr>
        <w:t xml:space="preserve">and a wildfire might be starting. </w:t>
      </w:r>
    </w:p>
    <w:p w14:paraId="7EC77B98" w14:textId="77777777" w:rsidR="0040486B" w:rsidRPr="0040486B" w:rsidDel="00957D83" w:rsidRDefault="0040486B" w:rsidP="0040486B">
      <w:pPr>
        <w:rPr>
          <w:del w:id="152" w:author="Andrea D'Angelo" w:date="2019-01-13T19:23:00Z"/>
          <w:rFonts w:ascii="Arial" w:hAnsi="Arial" w:cs="Arial"/>
          <w:sz w:val="22"/>
        </w:rPr>
      </w:pPr>
      <w:r w:rsidRPr="0040486B">
        <w:rPr>
          <w:rFonts w:ascii="Arial" w:hAnsi="Arial" w:cs="Arial"/>
          <w:sz w:val="22"/>
        </w:rPr>
        <w:t xml:space="preserve">Considering the values and their updates, Erika decides to call the firefighters </w:t>
      </w:r>
      <w:r>
        <w:rPr>
          <w:rFonts w:ascii="Arial" w:hAnsi="Arial" w:cs="Arial"/>
          <w:sz w:val="22"/>
        </w:rPr>
        <w:t>to ex</w:t>
      </w:r>
      <w:r w:rsidRPr="0040486B">
        <w:rPr>
          <w:rFonts w:ascii="Arial" w:hAnsi="Arial" w:cs="Arial"/>
          <w:sz w:val="22"/>
        </w:rPr>
        <w:t>tinguish the fire</w:t>
      </w:r>
      <w:ins w:id="153" w:author="Andrea D'Angelo" w:date="2019-01-13T19:22:00Z">
        <w:r w:rsidR="00957D83">
          <w:rPr>
            <w:rFonts w:ascii="Arial" w:hAnsi="Arial" w:cs="Arial"/>
            <w:sz w:val="22"/>
          </w:rPr>
          <w:t xml:space="preserve"> (as emergency management is an excluded requirement of the system). </w:t>
        </w:r>
      </w:ins>
      <w:del w:id="154" w:author="Andrea D'Angelo" w:date="2019-01-13T19:22:00Z">
        <w:r w:rsidRPr="0040486B" w:rsidDel="00957D83">
          <w:rPr>
            <w:rFonts w:ascii="Arial" w:hAnsi="Arial" w:cs="Arial"/>
            <w:sz w:val="22"/>
          </w:rPr>
          <w:delText>.</w:delText>
        </w:r>
      </w:del>
      <w:ins w:id="155" w:author="Andrea D'Angelo" w:date="2019-01-13T19:23:00Z">
        <w:r w:rsidR="00957D83">
          <w:rPr>
            <w:rFonts w:ascii="Arial" w:hAnsi="Arial" w:cs="Arial"/>
            <w:sz w:val="22"/>
          </w:rPr>
          <w:t xml:space="preserve"> </w:t>
        </w:r>
      </w:ins>
    </w:p>
    <w:p w14:paraId="45DD6929" w14:textId="77777777" w:rsidR="0040486B" w:rsidRPr="0040486B" w:rsidRDefault="0040486B" w:rsidP="0040486B">
      <w:pPr>
        <w:rPr>
          <w:rFonts w:ascii="Arial" w:hAnsi="Arial" w:cs="Arial"/>
          <w:sz w:val="22"/>
        </w:rPr>
      </w:pPr>
      <w:r w:rsidRPr="0040486B">
        <w:rPr>
          <w:rFonts w:ascii="Arial" w:hAnsi="Arial" w:cs="Arial"/>
          <w:sz w:val="22"/>
        </w:rPr>
        <w:t xml:space="preserve">When done, Erika </w:t>
      </w:r>
      <w:del w:id="156" w:author="Andrea D'Angelo" w:date="2019-01-13T19:23:00Z">
        <w:r w:rsidRPr="0040486B" w:rsidDel="00957D83">
          <w:rPr>
            <w:rFonts w:ascii="Arial" w:hAnsi="Arial" w:cs="Arial"/>
            <w:sz w:val="22"/>
          </w:rPr>
          <w:delText xml:space="preserve">checks </w:delText>
        </w:r>
      </w:del>
      <w:ins w:id="157" w:author="Andrea D'Angelo" w:date="2019-01-13T19:23:00Z">
        <w:r w:rsidR="00957D83">
          <w:rPr>
            <w:rFonts w:ascii="Arial" w:hAnsi="Arial" w:cs="Arial"/>
            <w:sz w:val="22"/>
          </w:rPr>
          <w:t>notices</w:t>
        </w:r>
        <w:r w:rsidR="00957D83" w:rsidRPr="0040486B">
          <w:rPr>
            <w:rFonts w:ascii="Arial" w:hAnsi="Arial" w:cs="Arial"/>
            <w:sz w:val="22"/>
          </w:rPr>
          <w:t xml:space="preserve"> </w:t>
        </w:r>
      </w:ins>
      <w:r w:rsidRPr="0040486B">
        <w:rPr>
          <w:rFonts w:ascii="Arial" w:hAnsi="Arial" w:cs="Arial"/>
          <w:sz w:val="22"/>
        </w:rPr>
        <w:t xml:space="preserve">that the </w:t>
      </w:r>
      <w:del w:id="158" w:author="Andrea D'Angelo" w:date="2019-01-13T19:23:00Z">
        <w:r w:rsidRPr="0040486B" w:rsidDel="00957D83">
          <w:rPr>
            <w:rFonts w:ascii="Arial" w:hAnsi="Arial" w:cs="Arial"/>
            <w:sz w:val="22"/>
          </w:rPr>
          <w:delText>value returned to their normal values and continues her shift.</w:delText>
        </w:r>
      </w:del>
      <w:ins w:id="159" w:author="Andrea D'Angelo" w:date="2019-01-13T19:23:00Z">
        <w:r w:rsidR="00957D83">
          <w:rPr>
            <w:rFonts w:ascii="Arial" w:hAnsi="Arial" w:cs="Arial"/>
            <w:sz w:val="22"/>
          </w:rPr>
          <w:t>sensor has been flagged as inactive by the system, as it probably was damaged during the wildfire. She decides to contact the admin to understand what’s next: the sensor will probably need</w:t>
        </w:r>
        <w:r w:rsidR="00847B89">
          <w:rPr>
            <w:rFonts w:ascii="Arial" w:hAnsi="Arial" w:cs="Arial"/>
            <w:sz w:val="22"/>
          </w:rPr>
          <w:t xml:space="preserve"> to be replaced by an expert technician</w:t>
        </w:r>
      </w:ins>
      <w:ins w:id="160" w:author="Andrea D'Angelo" w:date="2019-01-14T18:24:00Z">
        <w:r w:rsidR="00847B89">
          <w:rPr>
            <w:rFonts w:ascii="Arial" w:hAnsi="Arial" w:cs="Arial"/>
            <w:sz w:val="22"/>
          </w:rPr>
          <w:t>, because it needs to be a special sensor that is preconfigured to work with our system.</w:t>
        </w:r>
      </w:ins>
    </w:p>
    <w:p w14:paraId="5A1815F2" w14:textId="77777777" w:rsidR="0040486B" w:rsidRDefault="0040486B" w:rsidP="00D85634">
      <w:pPr>
        <w:rPr>
          <w:rFonts w:ascii="Arial" w:hAnsi="Arial" w:cs="Arial"/>
          <w:b/>
          <w:i/>
          <w:sz w:val="22"/>
        </w:rPr>
      </w:pPr>
    </w:p>
    <w:p w14:paraId="690ECCC3" w14:textId="77777777" w:rsidR="00C621E3" w:rsidRDefault="00C621E3" w:rsidP="00D85634">
      <w:pPr>
        <w:rPr>
          <w:rFonts w:ascii="Arial" w:hAnsi="Arial" w:cs="Arial"/>
          <w:b/>
          <w:i/>
          <w:sz w:val="22"/>
        </w:rPr>
      </w:pPr>
      <w:r>
        <w:rPr>
          <w:rFonts w:ascii="Arial" w:hAnsi="Arial" w:cs="Arial"/>
          <w:b/>
          <w:i/>
          <w:sz w:val="22"/>
        </w:rPr>
        <w:t>Scenario 5</w:t>
      </w:r>
    </w:p>
    <w:p w14:paraId="77D24B99" w14:textId="77777777" w:rsidR="00C621E3" w:rsidRDefault="00C621E3" w:rsidP="00D85634">
      <w:pPr>
        <w:rPr>
          <w:rFonts w:ascii="Arial" w:hAnsi="Arial" w:cs="Arial"/>
          <w:b/>
          <w:i/>
          <w:sz w:val="22"/>
        </w:rPr>
      </w:pPr>
    </w:p>
    <w:p w14:paraId="59AB28F6" w14:textId="77777777" w:rsidR="00C621E3" w:rsidRPr="00C621E3" w:rsidRDefault="00C621E3" w:rsidP="00D85634">
      <w:pPr>
        <w:rPr>
          <w:rFonts w:ascii="Arial" w:hAnsi="Arial" w:cs="Arial"/>
          <w:sz w:val="22"/>
        </w:rPr>
      </w:pPr>
      <w:r>
        <w:rPr>
          <w:rFonts w:ascii="Arial" w:hAnsi="Arial" w:cs="Arial"/>
          <w:sz w:val="22"/>
        </w:rPr>
        <w:t xml:space="preserve">The company has just hired a new manager, Paul. Nora, the admin, </w:t>
      </w:r>
      <w:r w:rsidR="00E65C2D">
        <w:rPr>
          <w:rFonts w:ascii="Arial" w:hAnsi="Arial" w:cs="Arial"/>
          <w:sz w:val="22"/>
        </w:rPr>
        <w:t>must</w:t>
      </w:r>
      <w:r>
        <w:rPr>
          <w:rFonts w:ascii="Arial" w:hAnsi="Arial" w:cs="Arial"/>
          <w:sz w:val="22"/>
        </w:rPr>
        <w:t xml:space="preserve"> set up a new account for him, so she logs in the system as the administrator, and select the button “New User”. Eventually, another password input is required to make sure she is the admin and she is currently active on the screen. Nora inserts the new manager’s data into the system, and they are stored in the Relational DB. Nora receives a computer-generated </w:t>
      </w:r>
      <w:del w:id="161" w:author="Andrea D'Angelo" w:date="2019-01-19T10:58:00Z">
        <w:r w:rsidDel="00646EB3">
          <w:rPr>
            <w:rFonts w:ascii="Arial" w:hAnsi="Arial" w:cs="Arial"/>
            <w:sz w:val="22"/>
          </w:rPr>
          <w:delText xml:space="preserve">username and </w:delText>
        </w:r>
      </w:del>
      <w:r>
        <w:rPr>
          <w:rFonts w:ascii="Arial" w:hAnsi="Arial" w:cs="Arial"/>
          <w:sz w:val="22"/>
        </w:rPr>
        <w:t xml:space="preserve">password to give </w:t>
      </w:r>
      <w:ins w:id="162" w:author="Andrea D'Angelo" w:date="2019-01-19T10:58:00Z">
        <w:r w:rsidR="00646EB3">
          <w:rPr>
            <w:rFonts w:ascii="Arial" w:hAnsi="Arial" w:cs="Arial"/>
            <w:sz w:val="22"/>
          </w:rPr>
          <w:t xml:space="preserve">to </w:t>
        </w:r>
      </w:ins>
      <w:r w:rsidR="00E65C2D">
        <w:rPr>
          <w:rFonts w:ascii="Arial" w:hAnsi="Arial" w:cs="Arial"/>
          <w:sz w:val="22"/>
        </w:rPr>
        <w:t>Paul, and he</w:t>
      </w:r>
      <w:r>
        <w:rPr>
          <w:rFonts w:ascii="Arial" w:hAnsi="Arial" w:cs="Arial"/>
          <w:sz w:val="22"/>
        </w:rPr>
        <w:t xml:space="preserve"> is now able to log in the system with these new credentials. Nora is done for the day</w:t>
      </w:r>
      <w:ins w:id="163" w:author="Andrea D'Angelo" w:date="2019-01-18T16:28:00Z">
        <w:r w:rsidR="004C2C12">
          <w:rPr>
            <w:rFonts w:ascii="Arial" w:hAnsi="Arial" w:cs="Arial"/>
            <w:sz w:val="22"/>
          </w:rPr>
          <w:t>,</w:t>
        </w:r>
      </w:ins>
      <w:r>
        <w:rPr>
          <w:rFonts w:ascii="Arial" w:hAnsi="Arial" w:cs="Arial"/>
          <w:sz w:val="22"/>
        </w:rPr>
        <w:t xml:space="preserve"> so she logs off the system.</w:t>
      </w:r>
    </w:p>
    <w:p w14:paraId="164F534A" w14:textId="77777777" w:rsidR="00C621E3" w:rsidRPr="00C621E3" w:rsidRDefault="00C621E3" w:rsidP="00D85634">
      <w:pPr>
        <w:rPr>
          <w:rStyle w:val="Enfasiintensa"/>
          <w:rFonts w:ascii="Arial" w:hAnsi="Arial" w:cs="Arial"/>
          <w:bCs w:val="0"/>
          <w:iCs w:val="0"/>
          <w:color w:val="auto"/>
          <w:sz w:val="22"/>
        </w:rPr>
      </w:pPr>
    </w:p>
    <w:p w14:paraId="7C3B0343" w14:textId="77777777" w:rsidR="0040486B" w:rsidRPr="0040486B" w:rsidRDefault="0040486B" w:rsidP="0040486B"/>
    <w:p w14:paraId="7EF9292E" w14:textId="77777777" w:rsidR="00C37CA0" w:rsidRPr="00195514" w:rsidRDefault="0047226A" w:rsidP="00195514">
      <w:pPr>
        <w:pStyle w:val="Titolo"/>
        <w:spacing w:line="360" w:lineRule="auto"/>
        <w:rPr>
          <w:b/>
          <w:bCs/>
          <w:i/>
          <w:iCs/>
          <w:color w:val="4F81BD"/>
          <w:sz w:val="28"/>
        </w:rPr>
      </w:pPr>
      <w:r>
        <w:rPr>
          <w:rStyle w:val="Enfasiintensa"/>
          <w:sz w:val="28"/>
        </w:rPr>
        <w:t xml:space="preserve">A.1 Functional </w:t>
      </w:r>
      <w:r w:rsidRPr="005D369E">
        <w:rPr>
          <w:rStyle w:val="Enfasiintensa"/>
          <w:sz w:val="28"/>
        </w:rPr>
        <w:t>Requirements</w:t>
      </w:r>
    </w:p>
    <w:p w14:paraId="37ADD60D" w14:textId="77777777" w:rsidR="00865B2A" w:rsidRDefault="002C4665" w:rsidP="002C4665">
      <w:pPr>
        <w:numPr>
          <w:ilvl w:val="0"/>
          <w:numId w:val="32"/>
        </w:numPr>
        <w:spacing w:line="480" w:lineRule="auto"/>
      </w:pPr>
      <w:r>
        <w:t>Unusual values must be shown with appropriate colors based on their priority.</w:t>
      </w:r>
    </w:p>
    <w:p w14:paraId="22F992CE" w14:textId="77777777" w:rsidR="002C4665" w:rsidRDefault="002C4665" w:rsidP="002C4665">
      <w:pPr>
        <w:numPr>
          <w:ilvl w:val="0"/>
          <w:numId w:val="32"/>
        </w:numPr>
        <w:spacing w:line="480" w:lineRule="auto"/>
      </w:pPr>
      <w:r>
        <w:t>Values over the defined threshold must be shown explicitly.</w:t>
      </w:r>
    </w:p>
    <w:p w14:paraId="5B81B9C2" w14:textId="77777777" w:rsidR="00CF4A62" w:rsidRDefault="00CF4A62" w:rsidP="002F0395">
      <w:pPr>
        <w:numPr>
          <w:ilvl w:val="0"/>
          <w:numId w:val="32"/>
        </w:numPr>
        <w:spacing w:line="480" w:lineRule="auto"/>
      </w:pPr>
      <w:r>
        <w:t xml:space="preserve">There are 3 types of managers, related to the zones they </w:t>
      </w:r>
      <w:proofErr w:type="gramStart"/>
      <w:r>
        <w:t>have to</w:t>
      </w:r>
      <w:proofErr w:type="gramEnd"/>
      <w:r>
        <w:t xml:space="preserve"> monitor (building, area, city).</w:t>
      </w:r>
    </w:p>
    <w:p w14:paraId="1AC027E9" w14:textId="77777777" w:rsidR="002C4665" w:rsidRDefault="002C4665" w:rsidP="002F0395">
      <w:pPr>
        <w:numPr>
          <w:ilvl w:val="0"/>
          <w:numId w:val="32"/>
        </w:numPr>
        <w:spacing w:line="480" w:lineRule="auto"/>
      </w:pPr>
      <w:r>
        <w:t>Dashboard must show all sensors.</w:t>
      </w:r>
    </w:p>
    <w:p w14:paraId="58C7E6B7" w14:textId="77777777" w:rsidR="002C4665" w:rsidRDefault="005F235A" w:rsidP="005F235A">
      <w:pPr>
        <w:numPr>
          <w:ilvl w:val="0"/>
          <w:numId w:val="32"/>
        </w:numPr>
        <w:spacing w:line="480" w:lineRule="auto"/>
        <w:jc w:val="both"/>
      </w:pPr>
      <w:r>
        <w:t>Admin</w:t>
      </w:r>
      <w:r w:rsidR="002C4665">
        <w:t xml:space="preserve"> must be able to change the defined threshold values.</w:t>
      </w:r>
    </w:p>
    <w:p w14:paraId="07EAE8DB" w14:textId="77777777" w:rsidR="002C4665" w:rsidRDefault="002C4665" w:rsidP="002C4665">
      <w:pPr>
        <w:numPr>
          <w:ilvl w:val="0"/>
          <w:numId w:val="32"/>
        </w:numPr>
        <w:spacing w:line="480" w:lineRule="auto"/>
      </w:pPr>
      <w:r>
        <w:t>The System must be able to detect sensors’ failures and display a warning.</w:t>
      </w:r>
    </w:p>
    <w:p w14:paraId="59F3BC06" w14:textId="77777777" w:rsidR="002C4665" w:rsidRDefault="002C4665" w:rsidP="002C4665">
      <w:pPr>
        <w:spacing w:line="480" w:lineRule="auto"/>
        <w:ind w:left="644"/>
      </w:pPr>
      <w:r>
        <w:t>If there are backup sensors for a measured property, the warning will have a lower priority.</w:t>
      </w:r>
    </w:p>
    <w:p w14:paraId="7681214C" w14:textId="77777777" w:rsidR="002C4665" w:rsidRDefault="002C4665" w:rsidP="002C4665">
      <w:pPr>
        <w:numPr>
          <w:ilvl w:val="0"/>
          <w:numId w:val="32"/>
        </w:numPr>
        <w:spacing w:line="480" w:lineRule="auto"/>
      </w:pPr>
      <w:r>
        <w:t>Different managers are given information with different levels of detail, based on a hierarchic</w:t>
      </w:r>
      <w:r w:rsidR="00C538F1">
        <w:t>al</w:t>
      </w:r>
      <w:r>
        <w:t xml:space="preserve"> relationship.</w:t>
      </w:r>
    </w:p>
    <w:p w14:paraId="52E748C2" w14:textId="77777777" w:rsidR="00CF4A62" w:rsidDel="00C906ED" w:rsidRDefault="00CF4A62">
      <w:pPr>
        <w:numPr>
          <w:ilvl w:val="0"/>
          <w:numId w:val="32"/>
        </w:numPr>
        <w:spacing w:line="480" w:lineRule="auto"/>
        <w:rPr>
          <w:del w:id="164" w:author="Andrea D'Angelo" w:date="2019-01-14T13:34:00Z"/>
        </w:rPr>
      </w:pPr>
      <w:r>
        <w:t>The user must be able to select a zone to restrict the sensors displayed to only those in that specific zone.</w:t>
      </w:r>
      <w:ins w:id="165" w:author="Andrea D'Angelo" w:date="2019-01-14T13:34:00Z">
        <w:r w:rsidR="00C906ED" w:rsidDel="00C906ED">
          <w:t xml:space="preserve"> </w:t>
        </w:r>
      </w:ins>
    </w:p>
    <w:p w14:paraId="0DDF26E7" w14:textId="77777777" w:rsidR="00D4562F" w:rsidDel="00C906ED" w:rsidRDefault="002C4665">
      <w:pPr>
        <w:numPr>
          <w:ilvl w:val="0"/>
          <w:numId w:val="32"/>
        </w:numPr>
        <w:spacing w:line="480" w:lineRule="auto"/>
        <w:rPr>
          <w:del w:id="166" w:author="Andrea D'Angelo" w:date="2019-01-14T13:34:00Z"/>
        </w:rPr>
      </w:pPr>
      <w:del w:id="167" w:author="Andrea D'Angelo" w:date="2019-01-14T13:34:00Z">
        <w:r w:rsidDel="00C906ED">
          <w:delText xml:space="preserve">If a sensor detects unusual values, </w:delText>
        </w:r>
        <w:r w:rsidR="00C538F1" w:rsidDel="00C906ED">
          <w:delText>its frequency must be updated.</w:delText>
        </w:r>
      </w:del>
    </w:p>
    <w:p w14:paraId="44E41906" w14:textId="77777777" w:rsidR="002C4665" w:rsidRDefault="002C4665">
      <w:pPr>
        <w:numPr>
          <w:ilvl w:val="0"/>
          <w:numId w:val="32"/>
        </w:numPr>
        <w:spacing w:line="480" w:lineRule="auto"/>
      </w:pPr>
    </w:p>
    <w:p w14:paraId="7DA0E25A" w14:textId="77777777" w:rsidR="002C4665" w:rsidRDefault="001C724E" w:rsidP="009D7859">
      <w:pPr>
        <w:jc w:val="center"/>
      </w:pPr>
      <w:r>
        <w:rPr>
          <w:noProof/>
        </w:rPr>
        <w:lastRenderedPageBreak/>
        <w:drawing>
          <wp:inline distT="0" distB="0" distL="0" distR="0" wp14:anchorId="4C106B57" wp14:editId="2CF2BABA">
            <wp:extent cx="5377180" cy="399097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7180" cy="3990975"/>
                    </a:xfrm>
                    <a:prstGeom prst="rect">
                      <a:avLst/>
                    </a:prstGeom>
                    <a:noFill/>
                    <a:ln>
                      <a:noFill/>
                    </a:ln>
                  </pic:spPr>
                </pic:pic>
              </a:graphicData>
            </a:graphic>
          </wp:inline>
        </w:drawing>
      </w:r>
    </w:p>
    <w:p w14:paraId="20189B78" w14:textId="77777777" w:rsidR="002C4665" w:rsidRDefault="002C4665" w:rsidP="002C4665">
      <w:pPr>
        <w:jc w:val="center"/>
        <w:rPr>
          <w:sz w:val="16"/>
          <w:szCs w:val="16"/>
        </w:rPr>
      </w:pPr>
      <w:r>
        <w:rPr>
          <w:sz w:val="16"/>
          <w:szCs w:val="16"/>
        </w:rPr>
        <w:t>Figure 1: Use Case Diagram</w:t>
      </w:r>
    </w:p>
    <w:p w14:paraId="6B111F56" w14:textId="77777777" w:rsidR="009D7859" w:rsidRPr="002C4665" w:rsidRDefault="009D7859" w:rsidP="002C4665">
      <w:pPr>
        <w:jc w:val="center"/>
        <w:rPr>
          <w:sz w:val="16"/>
          <w:szCs w:val="16"/>
        </w:rPr>
      </w:pPr>
    </w:p>
    <w:p w14:paraId="0AEC10CB" w14:textId="77777777" w:rsidR="00C538F1" w:rsidRPr="00C538F1" w:rsidRDefault="00C538F1" w:rsidP="00C538F1">
      <w:pPr>
        <w:jc w:val="center"/>
      </w:pPr>
      <w:r w:rsidRPr="00C538F1">
        <w:t>Figure 1 represents the use case diagram of our model with a very high level of abstraction. We identified two types of users</w:t>
      </w:r>
      <w:r w:rsidRPr="00C538F1">
        <w:rPr>
          <w:color w:val="FF0000"/>
        </w:rPr>
        <w:t>:</w:t>
      </w:r>
      <w:r w:rsidRPr="00C538F1">
        <w:t xml:space="preserve"> the managers (Urban, Area, and Building Managers where there are generalization relations among them) and the admins.</w:t>
      </w:r>
    </w:p>
    <w:p w14:paraId="1D4CFA9D" w14:textId="77777777" w:rsidR="00C538F1" w:rsidRPr="00C538F1" w:rsidRDefault="00C538F1" w:rsidP="00C538F1">
      <w:pPr>
        <w:jc w:val="center"/>
      </w:pPr>
      <w:r w:rsidRPr="00C538F1">
        <w:t>Managers access the dashboard for environmental monitoring while admins can change threshold values of sensors and add new managers.</w:t>
      </w:r>
    </w:p>
    <w:p w14:paraId="2D371BB9" w14:textId="77777777" w:rsidR="009D7859" w:rsidRDefault="009D7859" w:rsidP="00D85634"/>
    <w:p w14:paraId="362F5502" w14:textId="77777777" w:rsidR="009D7859" w:rsidRDefault="009D7859" w:rsidP="00D85634"/>
    <w:p w14:paraId="50DD0E89" w14:textId="77777777" w:rsidR="009D7859" w:rsidRDefault="009D7859" w:rsidP="00D85634"/>
    <w:p w14:paraId="4B836B52" w14:textId="77777777" w:rsidR="009D7859" w:rsidRDefault="001C724E" w:rsidP="009D7859">
      <w:pPr>
        <w:jc w:val="center"/>
      </w:pPr>
      <w:r>
        <w:rPr>
          <w:noProof/>
        </w:rPr>
        <w:lastRenderedPageBreak/>
        <w:drawing>
          <wp:inline distT="0" distB="0" distL="0" distR="0" wp14:anchorId="76F24E67" wp14:editId="48B6C7A5">
            <wp:extent cx="5419725" cy="49625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725" cy="4962525"/>
                    </a:xfrm>
                    <a:prstGeom prst="rect">
                      <a:avLst/>
                    </a:prstGeom>
                    <a:noFill/>
                    <a:ln>
                      <a:noFill/>
                    </a:ln>
                  </pic:spPr>
                </pic:pic>
              </a:graphicData>
            </a:graphic>
          </wp:inline>
        </w:drawing>
      </w:r>
    </w:p>
    <w:p w14:paraId="0BB9028F" w14:textId="77777777" w:rsidR="009D7859" w:rsidRDefault="009D7859" w:rsidP="00D85634"/>
    <w:p w14:paraId="53A3CC4A" w14:textId="77777777" w:rsidR="009D7859" w:rsidRDefault="009D7859" w:rsidP="009D7859">
      <w:pPr>
        <w:jc w:val="center"/>
        <w:rPr>
          <w:sz w:val="16"/>
          <w:szCs w:val="16"/>
        </w:rPr>
      </w:pPr>
      <w:r>
        <w:rPr>
          <w:sz w:val="16"/>
          <w:szCs w:val="16"/>
        </w:rPr>
        <w:t>Figure 2: More detailed Use Case Diagram</w:t>
      </w:r>
    </w:p>
    <w:p w14:paraId="4DE11065" w14:textId="77777777" w:rsidR="009D7859" w:rsidRDefault="009D7859" w:rsidP="009D7859">
      <w:pPr>
        <w:jc w:val="center"/>
        <w:rPr>
          <w:sz w:val="16"/>
          <w:szCs w:val="16"/>
        </w:rPr>
      </w:pPr>
    </w:p>
    <w:p w14:paraId="4E3EC08B" w14:textId="77777777" w:rsidR="009D7859" w:rsidRPr="00424463" w:rsidRDefault="00C538F1" w:rsidP="00424463">
      <w:pPr>
        <w:jc w:val="center"/>
      </w:pPr>
      <w:proofErr w:type="gramStart"/>
      <w:r w:rsidRPr="00C538F1">
        <w:t>Figure 2,</w:t>
      </w:r>
      <w:proofErr w:type="gramEnd"/>
      <w:r w:rsidRPr="00C538F1">
        <w:t xml:space="preserve"> is the second use case diagram. It </w:t>
      </w:r>
      <w:r w:rsidR="00424463">
        <w:t>shows in greater detail</w:t>
      </w:r>
      <w:r>
        <w:t>s</w:t>
      </w:r>
      <w:r w:rsidR="00424463">
        <w:t xml:space="preserve"> the most complex use cases we found. Specifically, </w:t>
      </w:r>
      <w:r w:rsidR="00424463" w:rsidRPr="00424463">
        <w:rPr>
          <w:i/>
        </w:rPr>
        <w:t>“Signal Reception”</w:t>
      </w:r>
      <w:r w:rsidR="00424463">
        <w:t xml:space="preserve"> was split in </w:t>
      </w:r>
      <w:r w:rsidR="00424463" w:rsidRPr="00424463">
        <w:rPr>
          <w:i/>
        </w:rPr>
        <w:t>Signal Reception</w:t>
      </w:r>
      <w:r w:rsidR="00424463">
        <w:t xml:space="preserve">, </w:t>
      </w:r>
      <w:r w:rsidR="00424463" w:rsidRPr="00424463">
        <w:rPr>
          <w:i/>
        </w:rPr>
        <w:t>Storage</w:t>
      </w:r>
      <w:r w:rsidR="00424463">
        <w:t xml:space="preserve">, and </w:t>
      </w:r>
      <w:r w:rsidR="00424463" w:rsidRPr="00424463">
        <w:rPr>
          <w:i/>
        </w:rPr>
        <w:t>Signal Elaboration</w:t>
      </w:r>
      <w:r w:rsidR="00424463">
        <w:t xml:space="preserve">, while a new Use Case called </w:t>
      </w:r>
      <w:r w:rsidR="00424463">
        <w:rPr>
          <w:i/>
        </w:rPr>
        <w:t>Check Manager Type</w:t>
      </w:r>
      <w:r w:rsidR="00424463">
        <w:t xml:space="preserve"> was added as an include for </w:t>
      </w:r>
      <w:r w:rsidR="00424463">
        <w:rPr>
          <w:i/>
        </w:rPr>
        <w:t>Show sensors’ values.</w:t>
      </w:r>
    </w:p>
    <w:p w14:paraId="586D63C5" w14:textId="77777777" w:rsidR="009D7859" w:rsidRDefault="009D7859" w:rsidP="00D85634"/>
    <w:p w14:paraId="77995D25" w14:textId="77777777" w:rsidR="009D7859" w:rsidRDefault="009D7859" w:rsidP="00D85634"/>
    <w:p w14:paraId="519759D0" w14:textId="77777777" w:rsidR="009D7859" w:rsidRDefault="009D7859" w:rsidP="00D85634"/>
    <w:p w14:paraId="365D66B1" w14:textId="77777777" w:rsidR="009D7859" w:rsidRDefault="009D7859" w:rsidP="00D85634"/>
    <w:p w14:paraId="38395DE2" w14:textId="77777777" w:rsidR="009D7859" w:rsidRPr="00C538F1" w:rsidRDefault="00C538F1" w:rsidP="00D85634">
      <w:r w:rsidRPr="00C538F1">
        <w:t>The tabular description</w:t>
      </w:r>
      <w:r w:rsidR="000C4DEF">
        <w:t>s below are</w:t>
      </w:r>
      <w:r w:rsidRPr="00C538F1">
        <w:t xml:space="preserve"> </w:t>
      </w:r>
      <w:proofErr w:type="gramStart"/>
      <w:r w:rsidRPr="00C538F1">
        <w:t>in reference to</w:t>
      </w:r>
      <w:proofErr w:type="gramEnd"/>
      <w:r w:rsidRPr="00C538F1">
        <w:t xml:space="preserve"> the Figure 2 diagram.</w:t>
      </w:r>
      <w:r w:rsidR="000C4DEF">
        <w:t xml:space="preserve"> They’re saved as images for format purposes. The editable version of these tables can be found in the Diagrams directory.</w:t>
      </w:r>
    </w:p>
    <w:p w14:paraId="0BD368D1" w14:textId="77777777" w:rsidR="009D7859" w:rsidRDefault="009D7859" w:rsidP="00D85634"/>
    <w:p w14:paraId="4868D8DE" w14:textId="77777777" w:rsidR="009D7859" w:rsidRPr="00C538F1" w:rsidRDefault="009D7859" w:rsidP="00D85634">
      <w:pPr>
        <w:rPr>
          <w:b/>
        </w:rPr>
      </w:pPr>
    </w:p>
    <w:p w14:paraId="7954864D" w14:textId="77777777" w:rsidR="009D7859" w:rsidRDefault="009D7859" w:rsidP="00D85634"/>
    <w:p w14:paraId="3AB12704" w14:textId="77777777" w:rsidR="009D7859" w:rsidRDefault="009D7859" w:rsidP="00D85634"/>
    <w:p w14:paraId="3932A5C9" w14:textId="77777777" w:rsidR="00424463" w:rsidRDefault="00424463" w:rsidP="00424463">
      <w:pPr>
        <w:spacing w:before="280" w:after="280"/>
      </w:pPr>
      <w:r>
        <w:rPr>
          <w:color w:val="000000"/>
          <w:lang w:val="en-GB"/>
        </w:rPr>
        <w:t xml:space="preserve">  </w:t>
      </w:r>
      <w:r w:rsidR="001C724E" w:rsidRPr="00F14643">
        <w:rPr>
          <w:noProof/>
        </w:rPr>
        <w:drawing>
          <wp:inline distT="0" distB="0" distL="0" distR="0" wp14:anchorId="2715D318" wp14:editId="0B500482">
            <wp:extent cx="5272405" cy="360997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2405" cy="3609975"/>
                    </a:xfrm>
                    <a:prstGeom prst="rect">
                      <a:avLst/>
                    </a:prstGeom>
                    <a:noFill/>
                    <a:ln>
                      <a:noFill/>
                    </a:ln>
                  </pic:spPr>
                </pic:pic>
              </a:graphicData>
            </a:graphic>
          </wp:inline>
        </w:drawing>
      </w:r>
    </w:p>
    <w:p w14:paraId="670EE7FC" w14:textId="77777777" w:rsidR="00F14643" w:rsidRDefault="001C724E" w:rsidP="00424463">
      <w:pPr>
        <w:spacing w:before="280" w:after="280"/>
        <w:rPr>
          <w:color w:val="000000"/>
          <w:lang w:val="en-GB"/>
        </w:rPr>
      </w:pPr>
      <w:r w:rsidRPr="00F14643">
        <w:rPr>
          <w:noProof/>
        </w:rPr>
        <w:drawing>
          <wp:inline distT="0" distB="0" distL="0" distR="0" wp14:anchorId="17C998F7" wp14:editId="2BFDF5E0">
            <wp:extent cx="5272405" cy="23241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2405" cy="2324100"/>
                    </a:xfrm>
                    <a:prstGeom prst="rect">
                      <a:avLst/>
                    </a:prstGeom>
                    <a:noFill/>
                    <a:ln>
                      <a:noFill/>
                    </a:ln>
                  </pic:spPr>
                </pic:pic>
              </a:graphicData>
            </a:graphic>
          </wp:inline>
        </w:drawing>
      </w:r>
    </w:p>
    <w:p w14:paraId="41E691D4" w14:textId="77777777" w:rsidR="00424463" w:rsidRDefault="00424463" w:rsidP="00424463">
      <w:pPr>
        <w:spacing w:before="280" w:after="280"/>
        <w:rPr>
          <w:color w:val="000000"/>
          <w:lang w:val="en-GB"/>
        </w:rPr>
      </w:pPr>
    </w:p>
    <w:p w14:paraId="45753F57" w14:textId="77777777" w:rsidR="00424463" w:rsidRDefault="00424463" w:rsidP="00D85634"/>
    <w:p w14:paraId="3E0BD7D4" w14:textId="77777777" w:rsidR="00424463" w:rsidRDefault="00424463" w:rsidP="00D85634"/>
    <w:p w14:paraId="6763B715" w14:textId="77777777" w:rsidR="00424463" w:rsidRDefault="00424463" w:rsidP="00D85634"/>
    <w:p w14:paraId="77737D03" w14:textId="77777777" w:rsidR="00424463" w:rsidRDefault="00424463" w:rsidP="00D85634"/>
    <w:p w14:paraId="248FDADF" w14:textId="77777777" w:rsidR="00424463" w:rsidRDefault="00424463" w:rsidP="00D85634"/>
    <w:p w14:paraId="3DCC5D60" w14:textId="77777777" w:rsidR="00424463" w:rsidDel="00083437" w:rsidRDefault="00424463" w:rsidP="00D85634">
      <w:pPr>
        <w:rPr>
          <w:del w:id="168" w:author="Andrea D'Angelo" w:date="2019-01-20T10:49:00Z"/>
        </w:rPr>
      </w:pPr>
    </w:p>
    <w:p w14:paraId="642706D6" w14:textId="77777777" w:rsidR="00424463" w:rsidDel="00083437" w:rsidRDefault="00424463" w:rsidP="00D85634">
      <w:pPr>
        <w:rPr>
          <w:del w:id="169" w:author="Andrea D'Angelo" w:date="2019-01-20T10:49:00Z"/>
        </w:rPr>
      </w:pPr>
    </w:p>
    <w:p w14:paraId="483E2D36" w14:textId="77777777" w:rsidR="00424463" w:rsidDel="00083437" w:rsidRDefault="00424463" w:rsidP="00D85634">
      <w:pPr>
        <w:rPr>
          <w:del w:id="170" w:author="Andrea D'Angelo" w:date="2019-01-20T10:49:00Z"/>
        </w:rPr>
      </w:pPr>
    </w:p>
    <w:p w14:paraId="145958EC" w14:textId="77777777" w:rsidR="00F14643" w:rsidRDefault="00F14643" w:rsidP="00D85634"/>
    <w:p w14:paraId="42B50337" w14:textId="77777777" w:rsidR="00424463" w:rsidRDefault="001C724E" w:rsidP="00D85634">
      <w:r w:rsidRPr="00F14643">
        <w:rPr>
          <w:noProof/>
        </w:rPr>
        <w:drawing>
          <wp:inline distT="0" distB="0" distL="0" distR="0" wp14:anchorId="48CE6A6A" wp14:editId="31D54EC2">
            <wp:extent cx="5272405" cy="492442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4924425"/>
                    </a:xfrm>
                    <a:prstGeom prst="rect">
                      <a:avLst/>
                    </a:prstGeom>
                    <a:noFill/>
                    <a:ln>
                      <a:noFill/>
                    </a:ln>
                  </pic:spPr>
                </pic:pic>
              </a:graphicData>
            </a:graphic>
          </wp:inline>
        </w:drawing>
      </w:r>
    </w:p>
    <w:p w14:paraId="354938A3" w14:textId="77777777" w:rsidR="00F14643" w:rsidRDefault="001C724E" w:rsidP="00D85634">
      <w:r w:rsidRPr="00F14643">
        <w:rPr>
          <w:noProof/>
        </w:rPr>
        <w:drawing>
          <wp:inline distT="0" distB="0" distL="0" distR="0" wp14:anchorId="5F3B31AE" wp14:editId="7CEDCBCE">
            <wp:extent cx="5272405" cy="23241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324100"/>
                    </a:xfrm>
                    <a:prstGeom prst="rect">
                      <a:avLst/>
                    </a:prstGeom>
                    <a:noFill/>
                    <a:ln>
                      <a:noFill/>
                    </a:ln>
                  </pic:spPr>
                </pic:pic>
              </a:graphicData>
            </a:graphic>
          </wp:inline>
        </w:drawing>
      </w:r>
    </w:p>
    <w:p w14:paraId="550E8F05" w14:textId="77777777" w:rsidR="00424463" w:rsidRDefault="00424463" w:rsidP="00D85634"/>
    <w:p w14:paraId="2A91896F" w14:textId="77777777" w:rsidR="00F14643" w:rsidRDefault="00F14643" w:rsidP="00D85634"/>
    <w:p w14:paraId="2C524044" w14:textId="77777777" w:rsidR="00F14643" w:rsidRDefault="00F14643" w:rsidP="00D85634"/>
    <w:p w14:paraId="6A783B7B" w14:textId="77777777" w:rsidR="00F14643" w:rsidRDefault="00F14643" w:rsidP="00D85634"/>
    <w:p w14:paraId="218EC22A" w14:textId="77777777" w:rsidR="00F14643" w:rsidRDefault="001C724E" w:rsidP="00D85634">
      <w:r w:rsidRPr="00F14643">
        <w:rPr>
          <w:noProof/>
        </w:rPr>
        <w:drawing>
          <wp:inline distT="0" distB="0" distL="0" distR="0" wp14:anchorId="49B097BE" wp14:editId="16BA423F">
            <wp:extent cx="5272405" cy="571055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5710555"/>
                    </a:xfrm>
                    <a:prstGeom prst="rect">
                      <a:avLst/>
                    </a:prstGeom>
                    <a:noFill/>
                    <a:ln>
                      <a:noFill/>
                    </a:ln>
                  </pic:spPr>
                </pic:pic>
              </a:graphicData>
            </a:graphic>
          </wp:inline>
        </w:drawing>
      </w:r>
    </w:p>
    <w:p w14:paraId="7CBB8EFC" w14:textId="77777777" w:rsidR="00424463" w:rsidRDefault="00424463" w:rsidP="00D85634"/>
    <w:p w14:paraId="42694F8F" w14:textId="77777777" w:rsidR="00F14643" w:rsidRDefault="00F14643" w:rsidP="00D85634"/>
    <w:p w14:paraId="5D1DFE15" w14:textId="77777777" w:rsidR="00F14643" w:rsidRDefault="00F14643" w:rsidP="00D85634"/>
    <w:p w14:paraId="62A9635D" w14:textId="77777777" w:rsidR="00F14643" w:rsidRDefault="00F14643" w:rsidP="00D85634"/>
    <w:p w14:paraId="1755CAAB" w14:textId="77777777" w:rsidR="00F14643" w:rsidRDefault="00F14643" w:rsidP="00D85634"/>
    <w:p w14:paraId="514CBA77" w14:textId="77777777" w:rsidR="00F14643" w:rsidRDefault="00F14643" w:rsidP="00D85634"/>
    <w:p w14:paraId="079A57DA" w14:textId="77777777" w:rsidR="00F14643" w:rsidRDefault="00F14643" w:rsidP="00D85634"/>
    <w:p w14:paraId="4728F9E5" w14:textId="77777777" w:rsidR="00F14643" w:rsidRDefault="00F14643" w:rsidP="00D85634"/>
    <w:p w14:paraId="0A07ACC6" w14:textId="77777777" w:rsidR="00F14643" w:rsidRDefault="00F14643" w:rsidP="00D85634"/>
    <w:p w14:paraId="637BCE97" w14:textId="77777777" w:rsidR="00F14643" w:rsidRDefault="00F14643" w:rsidP="00D85634"/>
    <w:p w14:paraId="1FB16C92" w14:textId="77777777" w:rsidR="00F14643" w:rsidRDefault="00F14643" w:rsidP="00D85634"/>
    <w:p w14:paraId="749EDE39" w14:textId="77777777" w:rsidR="00F14643" w:rsidRDefault="00F14643" w:rsidP="00D85634"/>
    <w:p w14:paraId="0DC031F6" w14:textId="77777777" w:rsidR="00F14643" w:rsidRDefault="00F14643" w:rsidP="00D85634"/>
    <w:p w14:paraId="21496A95" w14:textId="77777777" w:rsidR="00F14643" w:rsidRDefault="001C724E" w:rsidP="00D85634">
      <w:r w:rsidRPr="00F14643">
        <w:rPr>
          <w:noProof/>
        </w:rPr>
        <w:drawing>
          <wp:inline distT="0" distB="0" distL="0" distR="0" wp14:anchorId="028C25C9" wp14:editId="55923AA7">
            <wp:extent cx="5272405" cy="37814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3781425"/>
                    </a:xfrm>
                    <a:prstGeom prst="rect">
                      <a:avLst/>
                    </a:prstGeom>
                    <a:noFill/>
                    <a:ln>
                      <a:noFill/>
                    </a:ln>
                  </pic:spPr>
                </pic:pic>
              </a:graphicData>
            </a:graphic>
          </wp:inline>
        </w:drawing>
      </w:r>
    </w:p>
    <w:p w14:paraId="188AA328" w14:textId="77777777" w:rsidR="00424463" w:rsidRDefault="00424463" w:rsidP="00D85634"/>
    <w:p w14:paraId="19A204E2" w14:textId="77777777" w:rsidR="00424463" w:rsidRDefault="00424463" w:rsidP="00D85634"/>
    <w:p w14:paraId="77A21349" w14:textId="77777777" w:rsidR="00424463" w:rsidRDefault="001C724E" w:rsidP="00D85634">
      <w:r w:rsidRPr="00F14643">
        <w:rPr>
          <w:noProof/>
        </w:rPr>
        <w:drawing>
          <wp:inline distT="0" distB="0" distL="0" distR="0" wp14:anchorId="65E10012" wp14:editId="03CC967F">
            <wp:extent cx="5272405" cy="182435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1824355"/>
                    </a:xfrm>
                    <a:prstGeom prst="rect">
                      <a:avLst/>
                    </a:prstGeom>
                    <a:noFill/>
                    <a:ln>
                      <a:noFill/>
                    </a:ln>
                  </pic:spPr>
                </pic:pic>
              </a:graphicData>
            </a:graphic>
          </wp:inline>
        </w:drawing>
      </w:r>
    </w:p>
    <w:p w14:paraId="1FCAD8C6" w14:textId="77777777" w:rsidR="00424463" w:rsidRDefault="00424463" w:rsidP="00D85634"/>
    <w:p w14:paraId="43EAE425" w14:textId="77777777" w:rsidR="00424463" w:rsidRDefault="00424463" w:rsidP="00D85634"/>
    <w:p w14:paraId="253F2C78" w14:textId="77777777" w:rsidR="00424463" w:rsidRDefault="00424463" w:rsidP="00D85634"/>
    <w:p w14:paraId="0399C6F2" w14:textId="77777777" w:rsidR="00F14643" w:rsidRDefault="00F14643" w:rsidP="00D85634"/>
    <w:p w14:paraId="3D71F31A" w14:textId="77777777" w:rsidR="00F14643" w:rsidRDefault="00F14643" w:rsidP="00D85634"/>
    <w:p w14:paraId="57880755" w14:textId="77777777" w:rsidR="00F14643" w:rsidRDefault="00F14643" w:rsidP="00D85634"/>
    <w:p w14:paraId="188E2E62" w14:textId="77777777" w:rsidR="00F14643" w:rsidRDefault="00F14643" w:rsidP="00D85634"/>
    <w:p w14:paraId="21962BA9" w14:textId="77777777" w:rsidR="00F14643" w:rsidRDefault="00F14643" w:rsidP="00D85634"/>
    <w:p w14:paraId="1915C5DE" w14:textId="77777777" w:rsidR="00F14643" w:rsidRDefault="00F14643" w:rsidP="00D85634"/>
    <w:p w14:paraId="73549675" w14:textId="77777777" w:rsidR="00F14643" w:rsidRDefault="00F14643" w:rsidP="00D85634"/>
    <w:p w14:paraId="0F1D0B48" w14:textId="77777777" w:rsidR="00F14643" w:rsidRDefault="00F14643" w:rsidP="00D85634"/>
    <w:p w14:paraId="68467789" w14:textId="77777777" w:rsidR="00F14643" w:rsidRDefault="00F14643" w:rsidP="00D85634"/>
    <w:p w14:paraId="7264AD51" w14:textId="77777777" w:rsidR="00F14643" w:rsidRDefault="001C724E" w:rsidP="00D85634">
      <w:r w:rsidRPr="00F14643">
        <w:rPr>
          <w:noProof/>
        </w:rPr>
        <w:drawing>
          <wp:inline distT="0" distB="0" distL="0" distR="0" wp14:anchorId="5AB64573" wp14:editId="1D933947">
            <wp:extent cx="5272405" cy="52438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5243830"/>
                    </a:xfrm>
                    <a:prstGeom prst="rect">
                      <a:avLst/>
                    </a:prstGeom>
                    <a:noFill/>
                    <a:ln>
                      <a:noFill/>
                    </a:ln>
                  </pic:spPr>
                </pic:pic>
              </a:graphicData>
            </a:graphic>
          </wp:inline>
        </w:drawing>
      </w:r>
    </w:p>
    <w:p w14:paraId="1B59E182" w14:textId="77777777" w:rsidR="00424463" w:rsidRDefault="00424463" w:rsidP="00D85634"/>
    <w:p w14:paraId="622CED0D" w14:textId="77777777" w:rsidR="00424463" w:rsidRDefault="00424463" w:rsidP="00D85634"/>
    <w:p w14:paraId="708EE7BB" w14:textId="77777777" w:rsidR="00424463" w:rsidRDefault="00424463" w:rsidP="00D85634"/>
    <w:p w14:paraId="355CF33C" w14:textId="77777777" w:rsidR="00424463" w:rsidRDefault="00424463" w:rsidP="00D85634"/>
    <w:p w14:paraId="49EC19D7" w14:textId="77777777" w:rsidR="00424463" w:rsidRDefault="001C724E" w:rsidP="00D85634">
      <w:del w:id="171" w:author="Andrea D'Angelo" w:date="2019-01-18T16:24:00Z">
        <w:r w:rsidRPr="00F14643" w:rsidDel="004C2C12">
          <w:rPr>
            <w:noProof/>
          </w:rPr>
          <w:drawing>
            <wp:inline distT="0" distB="0" distL="0" distR="0" wp14:anchorId="34090CDF" wp14:editId="5A3F83B4">
              <wp:extent cx="5272405" cy="4953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4953000"/>
                      </a:xfrm>
                      <a:prstGeom prst="rect">
                        <a:avLst/>
                      </a:prstGeom>
                      <a:noFill/>
                      <a:ln>
                        <a:noFill/>
                      </a:ln>
                    </pic:spPr>
                  </pic:pic>
                </a:graphicData>
              </a:graphic>
            </wp:inline>
          </w:drawing>
        </w:r>
      </w:del>
    </w:p>
    <w:p w14:paraId="01A82D2B" w14:textId="77777777" w:rsidR="00424463" w:rsidRDefault="00424463" w:rsidP="00D85634"/>
    <w:p w14:paraId="2BD978DA" w14:textId="77777777" w:rsidR="00424463" w:rsidRDefault="00424463" w:rsidP="00D85634"/>
    <w:p w14:paraId="50FE1FCF" w14:textId="77777777" w:rsidR="00424463" w:rsidDel="00083437" w:rsidRDefault="00424463" w:rsidP="00D85634">
      <w:pPr>
        <w:rPr>
          <w:del w:id="172" w:author="Andrea D'Angelo" w:date="2019-01-20T10:49:00Z"/>
        </w:rPr>
      </w:pPr>
    </w:p>
    <w:p w14:paraId="40171AA8" w14:textId="77777777" w:rsidR="00424463" w:rsidDel="00083437" w:rsidRDefault="00424463" w:rsidP="00D85634">
      <w:pPr>
        <w:rPr>
          <w:del w:id="173" w:author="Andrea D'Angelo" w:date="2019-01-20T10:49:00Z"/>
        </w:rPr>
      </w:pPr>
    </w:p>
    <w:p w14:paraId="51668814" w14:textId="77777777" w:rsidR="00424463" w:rsidDel="00083437" w:rsidRDefault="001C724E" w:rsidP="00D85634">
      <w:pPr>
        <w:rPr>
          <w:del w:id="174" w:author="Andrea D'Angelo" w:date="2019-01-20T10:49:00Z"/>
        </w:rPr>
      </w:pPr>
      <w:del w:id="175" w:author="Andrea D'Angelo" w:date="2019-01-18T16:24:00Z">
        <w:r w:rsidRPr="00F14643" w:rsidDel="004C2C12">
          <w:rPr>
            <w:noProof/>
          </w:rPr>
          <w:drawing>
            <wp:inline distT="0" distB="0" distL="0" distR="0" wp14:anchorId="02F2D90D" wp14:editId="397D7BB9">
              <wp:extent cx="5272405" cy="45720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2405" cy="4572000"/>
                      </a:xfrm>
                      <a:prstGeom prst="rect">
                        <a:avLst/>
                      </a:prstGeom>
                      <a:noFill/>
                      <a:ln>
                        <a:noFill/>
                      </a:ln>
                    </pic:spPr>
                  </pic:pic>
                </a:graphicData>
              </a:graphic>
            </wp:inline>
          </w:drawing>
        </w:r>
      </w:del>
    </w:p>
    <w:p w14:paraId="657F5A6E" w14:textId="77777777" w:rsidR="00424463" w:rsidDel="00083437" w:rsidRDefault="00424463" w:rsidP="00D85634">
      <w:pPr>
        <w:rPr>
          <w:del w:id="176" w:author="Andrea D'Angelo" w:date="2019-01-20T10:49:00Z"/>
        </w:rPr>
      </w:pPr>
    </w:p>
    <w:p w14:paraId="61BD0EC4" w14:textId="77777777" w:rsidR="00424463" w:rsidRDefault="00424463" w:rsidP="00D85634"/>
    <w:p w14:paraId="2CEC691E" w14:textId="77777777" w:rsidR="00424463" w:rsidDel="00083437" w:rsidRDefault="001C724E" w:rsidP="00D85634">
      <w:pPr>
        <w:rPr>
          <w:del w:id="177" w:author="Andrea D'Angelo" w:date="2019-01-20T10:49:00Z"/>
        </w:rPr>
      </w:pPr>
      <w:del w:id="178" w:author="Andrea D'Angelo" w:date="2019-01-18T16:24:00Z">
        <w:r w:rsidRPr="000E6E8A" w:rsidDel="004C2C12">
          <w:rPr>
            <w:noProof/>
          </w:rPr>
          <w:lastRenderedPageBreak/>
          <w:drawing>
            <wp:inline distT="0" distB="0" distL="0" distR="0" wp14:anchorId="17CDD0FC" wp14:editId="4DD71422">
              <wp:extent cx="5272405" cy="46247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4624705"/>
                      </a:xfrm>
                      <a:prstGeom prst="rect">
                        <a:avLst/>
                      </a:prstGeom>
                      <a:noFill/>
                      <a:ln>
                        <a:noFill/>
                      </a:ln>
                    </pic:spPr>
                  </pic:pic>
                </a:graphicData>
              </a:graphic>
            </wp:inline>
          </w:drawing>
        </w:r>
      </w:del>
    </w:p>
    <w:p w14:paraId="04897DAB" w14:textId="77777777" w:rsidR="00424463" w:rsidDel="00083437" w:rsidRDefault="00424463" w:rsidP="00D85634">
      <w:pPr>
        <w:rPr>
          <w:del w:id="179" w:author="Andrea D'Angelo" w:date="2019-01-20T10:49:00Z"/>
        </w:rPr>
      </w:pPr>
    </w:p>
    <w:p w14:paraId="29A6AD77" w14:textId="77777777" w:rsidR="00424463" w:rsidDel="00083437" w:rsidRDefault="00424463" w:rsidP="00D85634">
      <w:pPr>
        <w:rPr>
          <w:del w:id="180" w:author="Andrea D'Angelo" w:date="2019-01-20T10:49:00Z"/>
        </w:rPr>
      </w:pPr>
    </w:p>
    <w:p w14:paraId="7A596560" w14:textId="77777777" w:rsidR="00424463" w:rsidDel="00083437" w:rsidRDefault="001C724E" w:rsidP="00D85634">
      <w:pPr>
        <w:rPr>
          <w:del w:id="181" w:author="Andrea D'Angelo" w:date="2019-01-20T10:49:00Z"/>
        </w:rPr>
      </w:pPr>
      <w:del w:id="182" w:author="Andrea D'Angelo" w:date="2019-01-18T16:24:00Z">
        <w:r w:rsidRPr="000E6E8A" w:rsidDel="004C2C12">
          <w:rPr>
            <w:noProof/>
          </w:rPr>
          <w:drawing>
            <wp:inline distT="0" distB="0" distL="0" distR="0" wp14:anchorId="628AE27B" wp14:editId="051F68BF">
              <wp:extent cx="5272405" cy="174307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1743075"/>
                      </a:xfrm>
                      <a:prstGeom prst="rect">
                        <a:avLst/>
                      </a:prstGeom>
                      <a:noFill/>
                      <a:ln>
                        <a:noFill/>
                      </a:ln>
                    </pic:spPr>
                  </pic:pic>
                </a:graphicData>
              </a:graphic>
            </wp:inline>
          </w:drawing>
        </w:r>
      </w:del>
    </w:p>
    <w:p w14:paraId="52930817" w14:textId="77777777" w:rsidR="00424463" w:rsidDel="004C2C12" w:rsidRDefault="00424463" w:rsidP="00D85634">
      <w:pPr>
        <w:rPr>
          <w:del w:id="183" w:author="Andrea D'Angelo" w:date="2019-01-18T16:25:00Z"/>
        </w:rPr>
      </w:pPr>
    </w:p>
    <w:p w14:paraId="6DAA29B4" w14:textId="77777777" w:rsidR="00424463" w:rsidDel="004C2C12" w:rsidRDefault="00424463" w:rsidP="00D85634">
      <w:pPr>
        <w:rPr>
          <w:del w:id="184" w:author="Andrea D'Angelo" w:date="2019-01-18T16:25:00Z"/>
        </w:rPr>
      </w:pPr>
    </w:p>
    <w:p w14:paraId="340EC5F1" w14:textId="77777777" w:rsidR="00424463" w:rsidDel="004C2C12" w:rsidRDefault="00424463" w:rsidP="00D85634">
      <w:pPr>
        <w:rPr>
          <w:del w:id="185" w:author="Andrea D'Angelo" w:date="2019-01-18T16:25:00Z"/>
        </w:rPr>
      </w:pPr>
    </w:p>
    <w:p w14:paraId="35CC8997" w14:textId="77777777" w:rsidR="00424463" w:rsidDel="004C2C12" w:rsidRDefault="00424463" w:rsidP="00D85634">
      <w:pPr>
        <w:rPr>
          <w:del w:id="186" w:author="Andrea D'Angelo" w:date="2019-01-18T16:25:00Z"/>
        </w:rPr>
      </w:pPr>
    </w:p>
    <w:p w14:paraId="02C733EF" w14:textId="77777777" w:rsidR="00424463" w:rsidDel="004C2C12" w:rsidRDefault="00424463" w:rsidP="00D85634">
      <w:pPr>
        <w:rPr>
          <w:del w:id="187" w:author="Andrea D'Angelo" w:date="2019-01-18T16:25:00Z"/>
        </w:rPr>
      </w:pPr>
    </w:p>
    <w:p w14:paraId="2F2015A4" w14:textId="77777777" w:rsidR="00424463" w:rsidDel="004C2C12" w:rsidRDefault="00424463" w:rsidP="00D85634">
      <w:pPr>
        <w:rPr>
          <w:del w:id="188" w:author="Andrea D'Angelo" w:date="2019-01-18T16:25:00Z"/>
        </w:rPr>
      </w:pPr>
    </w:p>
    <w:p w14:paraId="7CEB08CC" w14:textId="77777777" w:rsidR="00F14643" w:rsidDel="00083437" w:rsidRDefault="00F14643" w:rsidP="00D85634">
      <w:pPr>
        <w:rPr>
          <w:del w:id="189" w:author="Andrea D'Angelo" w:date="2019-01-20T10:49:00Z"/>
        </w:rPr>
      </w:pPr>
    </w:p>
    <w:p w14:paraId="5FBD713E" w14:textId="77777777" w:rsidR="000E6E8A" w:rsidDel="004C2C12" w:rsidRDefault="000E6E8A" w:rsidP="00D13962">
      <w:pPr>
        <w:pStyle w:val="Titolo"/>
        <w:spacing w:after="0"/>
        <w:jc w:val="both"/>
        <w:rPr>
          <w:del w:id="190" w:author="Andrea D'Angelo" w:date="2019-01-18T16:16:00Z"/>
        </w:rPr>
      </w:pPr>
    </w:p>
    <w:p w14:paraId="01AE5089" w14:textId="77777777" w:rsidR="000E6E8A" w:rsidDel="004C2C12" w:rsidRDefault="000E6E8A" w:rsidP="00D13962">
      <w:pPr>
        <w:pStyle w:val="Titolo"/>
        <w:spacing w:after="0"/>
        <w:jc w:val="both"/>
        <w:rPr>
          <w:del w:id="191" w:author="Andrea D'Angelo" w:date="2019-01-18T16:16:00Z"/>
        </w:rPr>
      </w:pPr>
    </w:p>
    <w:p w14:paraId="175458A9" w14:textId="77777777" w:rsidR="000E6E8A" w:rsidDel="004C2C12" w:rsidRDefault="000E6E8A" w:rsidP="00D13962">
      <w:pPr>
        <w:pStyle w:val="Titolo"/>
        <w:spacing w:after="0"/>
        <w:jc w:val="both"/>
        <w:rPr>
          <w:del w:id="192" w:author="Andrea D'Angelo" w:date="2019-01-18T16:16:00Z"/>
        </w:rPr>
      </w:pPr>
    </w:p>
    <w:p w14:paraId="19DA0A6A" w14:textId="77777777" w:rsidR="000E6E8A" w:rsidDel="004C2C12" w:rsidRDefault="000E6E8A" w:rsidP="00D13962">
      <w:pPr>
        <w:pStyle w:val="Titolo"/>
        <w:spacing w:after="0"/>
        <w:jc w:val="both"/>
        <w:rPr>
          <w:del w:id="193" w:author="Andrea D'Angelo" w:date="2019-01-18T16:16:00Z"/>
        </w:rPr>
      </w:pPr>
    </w:p>
    <w:p w14:paraId="5CCE45C5" w14:textId="77777777" w:rsidR="000E6E8A" w:rsidDel="004C2C12" w:rsidRDefault="001C724E" w:rsidP="00D13962">
      <w:pPr>
        <w:pStyle w:val="Titolo"/>
        <w:spacing w:after="0"/>
        <w:jc w:val="both"/>
        <w:rPr>
          <w:del w:id="194" w:author="Andrea D'Angelo" w:date="2019-01-18T16:16:00Z"/>
        </w:rPr>
      </w:pPr>
      <w:del w:id="195" w:author="Andrea D'Angelo" w:date="2019-01-18T16:16:00Z">
        <w:r w:rsidRPr="00F4007F" w:rsidDel="004C2C12">
          <w:rPr>
            <w:noProof/>
          </w:rPr>
          <w:drawing>
            <wp:inline distT="0" distB="0" distL="0" distR="0" wp14:anchorId="2102159F" wp14:editId="68042B02">
              <wp:extent cx="5272405" cy="393382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2405" cy="3933825"/>
                      </a:xfrm>
                      <a:prstGeom prst="rect">
                        <a:avLst/>
                      </a:prstGeom>
                      <a:noFill/>
                      <a:ln>
                        <a:noFill/>
                      </a:ln>
                    </pic:spPr>
                  </pic:pic>
                </a:graphicData>
              </a:graphic>
            </wp:inline>
          </w:drawing>
        </w:r>
      </w:del>
    </w:p>
    <w:p w14:paraId="7057786C" w14:textId="77777777" w:rsidR="000E6E8A" w:rsidDel="004C2C12" w:rsidRDefault="000E6E8A" w:rsidP="00D13962">
      <w:pPr>
        <w:pStyle w:val="Titolo"/>
        <w:spacing w:after="0"/>
        <w:jc w:val="both"/>
        <w:rPr>
          <w:del w:id="196" w:author="Andrea D'Angelo" w:date="2019-01-18T16:16:00Z"/>
        </w:rPr>
      </w:pPr>
    </w:p>
    <w:p w14:paraId="66B3A99D" w14:textId="77777777" w:rsidR="000E6E8A" w:rsidDel="004C2C12" w:rsidRDefault="000E6E8A" w:rsidP="00D13962">
      <w:pPr>
        <w:pStyle w:val="Titolo"/>
        <w:spacing w:after="0"/>
        <w:jc w:val="both"/>
        <w:rPr>
          <w:del w:id="197" w:author="Andrea D'Angelo" w:date="2019-01-18T16:16:00Z"/>
        </w:rPr>
      </w:pPr>
    </w:p>
    <w:p w14:paraId="157ED8E9" w14:textId="77777777" w:rsidR="000E6E8A" w:rsidDel="004C2C12" w:rsidRDefault="000E6E8A" w:rsidP="00D13962">
      <w:pPr>
        <w:pStyle w:val="Titolo"/>
        <w:spacing w:after="0"/>
        <w:jc w:val="both"/>
        <w:rPr>
          <w:del w:id="198" w:author="Andrea D'Angelo" w:date="2019-01-18T16:16:00Z"/>
        </w:rPr>
      </w:pPr>
    </w:p>
    <w:p w14:paraId="3E541333" w14:textId="77777777" w:rsidR="000E6E8A" w:rsidDel="004C2C12" w:rsidRDefault="000E6E8A" w:rsidP="00D13962">
      <w:pPr>
        <w:pStyle w:val="Titolo"/>
        <w:spacing w:after="0"/>
        <w:jc w:val="both"/>
        <w:rPr>
          <w:del w:id="199" w:author="Andrea D'Angelo" w:date="2019-01-18T16:16:00Z"/>
        </w:rPr>
      </w:pPr>
    </w:p>
    <w:p w14:paraId="3A7159FA" w14:textId="77777777" w:rsidR="000E6E8A" w:rsidDel="004C2C12" w:rsidRDefault="000E6E8A" w:rsidP="00D13962">
      <w:pPr>
        <w:pStyle w:val="Titolo"/>
        <w:spacing w:after="0"/>
        <w:jc w:val="both"/>
        <w:rPr>
          <w:del w:id="200" w:author="Andrea D'Angelo" w:date="2019-01-18T16:16:00Z"/>
        </w:rPr>
      </w:pPr>
    </w:p>
    <w:p w14:paraId="2995AC7B" w14:textId="77777777" w:rsidR="000E6E8A" w:rsidDel="004C2C12" w:rsidRDefault="000E6E8A" w:rsidP="00D13962">
      <w:pPr>
        <w:pStyle w:val="Titolo"/>
        <w:spacing w:after="0"/>
        <w:jc w:val="both"/>
        <w:rPr>
          <w:del w:id="201" w:author="Andrea D'Angelo" w:date="2019-01-18T16:16:00Z"/>
        </w:rPr>
      </w:pPr>
    </w:p>
    <w:p w14:paraId="6E06AA4C" w14:textId="77777777" w:rsidR="000E6E8A" w:rsidDel="004C2C12" w:rsidRDefault="000E6E8A" w:rsidP="00D13962">
      <w:pPr>
        <w:pStyle w:val="Titolo"/>
        <w:spacing w:after="0"/>
        <w:jc w:val="both"/>
        <w:rPr>
          <w:del w:id="202" w:author="Andrea D'Angelo" w:date="2019-01-18T16:16:00Z"/>
        </w:rPr>
      </w:pPr>
    </w:p>
    <w:p w14:paraId="10C0079E" w14:textId="77777777" w:rsidR="000E6E8A" w:rsidDel="004C2C12" w:rsidRDefault="000E6E8A" w:rsidP="00D13962">
      <w:pPr>
        <w:pStyle w:val="Titolo"/>
        <w:spacing w:after="0"/>
        <w:jc w:val="both"/>
        <w:rPr>
          <w:del w:id="203" w:author="Andrea D'Angelo" w:date="2019-01-18T16:16:00Z"/>
        </w:rPr>
      </w:pPr>
    </w:p>
    <w:p w14:paraId="31F1025B" w14:textId="77777777" w:rsidR="000E6E8A" w:rsidDel="004C2C12" w:rsidRDefault="000E6E8A" w:rsidP="00D13962">
      <w:pPr>
        <w:pStyle w:val="Titolo"/>
        <w:spacing w:after="0"/>
        <w:jc w:val="both"/>
        <w:rPr>
          <w:del w:id="204" w:author="Andrea D'Angelo" w:date="2019-01-18T16:16:00Z"/>
        </w:rPr>
      </w:pPr>
    </w:p>
    <w:p w14:paraId="05F41B41" w14:textId="77777777" w:rsidR="000E6E8A" w:rsidDel="004C2C12" w:rsidRDefault="000E6E8A" w:rsidP="00D13962">
      <w:pPr>
        <w:pStyle w:val="Titolo"/>
        <w:spacing w:after="0"/>
        <w:jc w:val="both"/>
        <w:rPr>
          <w:del w:id="205" w:author="Andrea D'Angelo" w:date="2019-01-18T16:16:00Z"/>
        </w:rPr>
      </w:pPr>
    </w:p>
    <w:p w14:paraId="00C636F4" w14:textId="77777777" w:rsidR="000E6E8A" w:rsidDel="004C2C12" w:rsidRDefault="000E6E8A" w:rsidP="00D13962">
      <w:pPr>
        <w:pStyle w:val="Titolo"/>
        <w:spacing w:after="0"/>
        <w:jc w:val="both"/>
        <w:rPr>
          <w:del w:id="206" w:author="Andrea D'Angelo" w:date="2019-01-18T16:16:00Z"/>
        </w:rPr>
      </w:pPr>
    </w:p>
    <w:p w14:paraId="4F36D3CE" w14:textId="77777777" w:rsidR="000E6E8A" w:rsidDel="004C2C12" w:rsidRDefault="000E6E8A" w:rsidP="00D13962">
      <w:pPr>
        <w:pStyle w:val="Titolo"/>
        <w:spacing w:after="0"/>
        <w:jc w:val="both"/>
        <w:rPr>
          <w:del w:id="207" w:author="Andrea D'Angelo" w:date="2019-01-18T16:16:00Z"/>
        </w:rPr>
      </w:pPr>
    </w:p>
    <w:p w14:paraId="05686347" w14:textId="77777777" w:rsidR="000E6E8A" w:rsidDel="004C2C12" w:rsidRDefault="000E6E8A" w:rsidP="00D13962">
      <w:pPr>
        <w:pStyle w:val="Titolo"/>
        <w:spacing w:after="0"/>
        <w:jc w:val="both"/>
        <w:rPr>
          <w:del w:id="208" w:author="Andrea D'Angelo" w:date="2019-01-18T16:16:00Z"/>
        </w:rPr>
      </w:pPr>
    </w:p>
    <w:p w14:paraId="10B546C7" w14:textId="77777777" w:rsidR="000E6E8A" w:rsidDel="004C2C12" w:rsidRDefault="000E6E8A" w:rsidP="00D13962">
      <w:pPr>
        <w:pStyle w:val="Titolo"/>
        <w:spacing w:after="0"/>
        <w:jc w:val="both"/>
        <w:rPr>
          <w:del w:id="209" w:author="Andrea D'Angelo" w:date="2019-01-18T16:16:00Z"/>
        </w:rPr>
      </w:pPr>
    </w:p>
    <w:p w14:paraId="15690BAC" w14:textId="77777777" w:rsidR="000E6E8A" w:rsidDel="004C2C12" w:rsidRDefault="000E6E8A" w:rsidP="00D13962">
      <w:pPr>
        <w:pStyle w:val="Titolo"/>
        <w:spacing w:after="0"/>
        <w:jc w:val="both"/>
        <w:rPr>
          <w:del w:id="210" w:author="Andrea D'Angelo" w:date="2019-01-18T16:16:00Z"/>
        </w:rPr>
      </w:pPr>
    </w:p>
    <w:p w14:paraId="79F194FB" w14:textId="77777777" w:rsidR="000E6E8A" w:rsidDel="004C2C12" w:rsidRDefault="000E6E8A" w:rsidP="00D13962">
      <w:pPr>
        <w:pStyle w:val="Titolo"/>
        <w:spacing w:after="0"/>
        <w:jc w:val="both"/>
        <w:rPr>
          <w:del w:id="211" w:author="Andrea D'Angelo" w:date="2019-01-18T16:16:00Z"/>
        </w:rPr>
      </w:pPr>
    </w:p>
    <w:p w14:paraId="43ED56AC" w14:textId="77777777" w:rsidR="000E6E8A" w:rsidDel="004C2C12" w:rsidRDefault="000E6E8A" w:rsidP="00D13962">
      <w:pPr>
        <w:pStyle w:val="Titolo"/>
        <w:spacing w:after="0"/>
        <w:jc w:val="both"/>
        <w:rPr>
          <w:del w:id="212" w:author="Andrea D'Angelo" w:date="2019-01-18T16:16:00Z"/>
        </w:rPr>
      </w:pPr>
    </w:p>
    <w:p w14:paraId="0322D722" w14:textId="77777777" w:rsidR="000E6E8A" w:rsidDel="004C2C12" w:rsidRDefault="000E6E8A" w:rsidP="00D13962">
      <w:pPr>
        <w:pStyle w:val="Titolo"/>
        <w:spacing w:after="0"/>
        <w:jc w:val="both"/>
        <w:rPr>
          <w:del w:id="213" w:author="Andrea D'Angelo" w:date="2019-01-18T16:16:00Z"/>
        </w:rPr>
      </w:pPr>
    </w:p>
    <w:p w14:paraId="6AA3F43D" w14:textId="77777777" w:rsidR="000E6E8A" w:rsidDel="004C2C12" w:rsidRDefault="000E6E8A" w:rsidP="00D13962">
      <w:pPr>
        <w:pStyle w:val="Titolo"/>
        <w:spacing w:after="0"/>
        <w:jc w:val="both"/>
        <w:rPr>
          <w:del w:id="214" w:author="Andrea D'Angelo" w:date="2019-01-18T16:16:00Z"/>
        </w:rPr>
      </w:pPr>
    </w:p>
    <w:p w14:paraId="2EDDAD8B" w14:textId="77777777" w:rsidR="00E75697" w:rsidDel="004C2C12" w:rsidRDefault="00E75697" w:rsidP="00D13962">
      <w:pPr>
        <w:pStyle w:val="Titolo"/>
        <w:spacing w:after="0"/>
        <w:jc w:val="both"/>
        <w:rPr>
          <w:del w:id="215" w:author="Andrea D'Angelo" w:date="2019-01-18T16:16:00Z"/>
          <w:rFonts w:ascii="Arial" w:hAnsi="Arial" w:cs="Arial"/>
          <w:color w:val="auto"/>
          <w:spacing w:val="0"/>
          <w:kern w:val="0"/>
          <w:sz w:val="24"/>
          <w:szCs w:val="24"/>
        </w:rPr>
      </w:pPr>
    </w:p>
    <w:p w14:paraId="09576EC3" w14:textId="77777777" w:rsidR="00EC7A0C" w:rsidRPr="00BF620D" w:rsidRDefault="00EC7A0C">
      <w:pPr>
        <w:rPr>
          <w:lang w:val="it-IT"/>
        </w:rPr>
        <w:pPrChange w:id="216" w:author="Andrea D'Angelo" w:date="2019-01-20T10:49:00Z">
          <w:pPr>
            <w:pStyle w:val="Titolo"/>
            <w:spacing w:after="0"/>
            <w:jc w:val="both"/>
          </w:pPr>
        </w:pPrChange>
      </w:pPr>
      <w:r w:rsidRPr="00BF620D">
        <w:rPr>
          <w:lang w:val="it-IT"/>
        </w:rPr>
        <w:t>A1.1 GUI Requirements</w:t>
      </w:r>
      <w:r w:rsidR="00193B67" w:rsidRPr="00BF620D">
        <w:rPr>
          <w:lang w:val="it-IT"/>
        </w:rPr>
        <w:t xml:space="preserve"> (da riempire a partire dalla Versione 2)</w:t>
      </w:r>
    </w:p>
    <w:p w14:paraId="7A40EA54" w14:textId="77777777" w:rsidR="00F14643" w:rsidRDefault="00F14643" w:rsidP="00EC7A0C">
      <w:r>
        <w:t xml:space="preserve">The functional requirements that are related to the GUI are: </w:t>
      </w:r>
    </w:p>
    <w:p w14:paraId="276AA143" w14:textId="77777777" w:rsidR="00F14643" w:rsidRDefault="00F14643" w:rsidP="00EC7A0C">
      <w:pPr>
        <w:rPr>
          <w:rFonts w:ascii="Arial" w:hAnsi="Arial" w:cs="Arial"/>
          <w:i/>
          <w:sz w:val="22"/>
        </w:rPr>
      </w:pPr>
    </w:p>
    <w:p w14:paraId="40B94DD9" w14:textId="77777777" w:rsidR="00F14643" w:rsidRDefault="00F14643" w:rsidP="00F14643">
      <w:pPr>
        <w:numPr>
          <w:ilvl w:val="0"/>
          <w:numId w:val="33"/>
        </w:numPr>
        <w:rPr>
          <w:rFonts w:ascii="Arial" w:hAnsi="Arial" w:cs="Arial"/>
          <w:i/>
          <w:sz w:val="22"/>
        </w:rPr>
      </w:pPr>
      <w:r>
        <w:rPr>
          <w:rFonts w:ascii="Arial" w:hAnsi="Arial" w:cs="Arial"/>
          <w:i/>
          <w:sz w:val="22"/>
        </w:rPr>
        <w:t>Unusual values must be shown with appropriate colo</w:t>
      </w:r>
      <w:del w:id="217" w:author="Andrea D'Angelo" w:date="2019-01-18T16:29:00Z">
        <w:r w:rsidDel="004C2C12">
          <w:rPr>
            <w:rFonts w:ascii="Arial" w:hAnsi="Arial" w:cs="Arial"/>
            <w:i/>
            <w:sz w:val="22"/>
          </w:rPr>
          <w:delText>u</w:delText>
        </w:r>
      </w:del>
      <w:r>
        <w:rPr>
          <w:rFonts w:ascii="Arial" w:hAnsi="Arial" w:cs="Arial"/>
          <w:i/>
          <w:sz w:val="22"/>
        </w:rPr>
        <w:t>rs based on their priority</w:t>
      </w:r>
    </w:p>
    <w:p w14:paraId="1FEC54C0" w14:textId="77777777" w:rsidR="00F14643" w:rsidRDefault="00F14643" w:rsidP="00F14643">
      <w:pPr>
        <w:numPr>
          <w:ilvl w:val="0"/>
          <w:numId w:val="33"/>
        </w:numPr>
        <w:rPr>
          <w:rFonts w:ascii="Arial" w:hAnsi="Arial" w:cs="Arial"/>
          <w:i/>
          <w:sz w:val="22"/>
        </w:rPr>
      </w:pPr>
      <w:r>
        <w:rPr>
          <w:rFonts w:ascii="Arial" w:hAnsi="Arial" w:cs="Arial"/>
          <w:i/>
          <w:sz w:val="22"/>
        </w:rPr>
        <w:t>Values over the threshold must be shown explicitly</w:t>
      </w:r>
    </w:p>
    <w:p w14:paraId="487C1833" w14:textId="77777777" w:rsidR="00F14643" w:rsidRDefault="00F14643" w:rsidP="00F14643">
      <w:pPr>
        <w:numPr>
          <w:ilvl w:val="0"/>
          <w:numId w:val="33"/>
        </w:numPr>
        <w:rPr>
          <w:rFonts w:ascii="Arial" w:hAnsi="Arial" w:cs="Arial"/>
          <w:i/>
          <w:sz w:val="22"/>
        </w:rPr>
      </w:pPr>
      <w:r>
        <w:rPr>
          <w:rFonts w:ascii="Arial" w:hAnsi="Arial" w:cs="Arial"/>
          <w:i/>
          <w:sz w:val="22"/>
        </w:rPr>
        <w:t>Dashboard must show all sensors</w:t>
      </w:r>
    </w:p>
    <w:p w14:paraId="5BB93D2F" w14:textId="77777777" w:rsidR="00F14643" w:rsidRDefault="00F14643" w:rsidP="00F14643">
      <w:pPr>
        <w:numPr>
          <w:ilvl w:val="0"/>
          <w:numId w:val="33"/>
        </w:numPr>
        <w:rPr>
          <w:rFonts w:ascii="Arial" w:hAnsi="Arial" w:cs="Arial"/>
          <w:i/>
          <w:sz w:val="22"/>
        </w:rPr>
      </w:pPr>
      <w:r>
        <w:rPr>
          <w:rFonts w:ascii="Arial" w:hAnsi="Arial" w:cs="Arial"/>
          <w:i/>
          <w:sz w:val="22"/>
        </w:rPr>
        <w:t>The user must be able to select a</w:t>
      </w:r>
      <w:r w:rsidR="00CF4A62">
        <w:rPr>
          <w:rFonts w:ascii="Arial" w:hAnsi="Arial" w:cs="Arial"/>
          <w:i/>
          <w:sz w:val="22"/>
        </w:rPr>
        <w:t xml:space="preserve"> zone to restrict the sensors displayed only to those in that specific zone.</w:t>
      </w:r>
    </w:p>
    <w:p w14:paraId="6C6D1A0D" w14:textId="77777777" w:rsidR="00F14643" w:rsidRDefault="00F14643" w:rsidP="00EC7A0C">
      <w:pPr>
        <w:rPr>
          <w:rFonts w:ascii="Arial" w:hAnsi="Arial" w:cs="Arial"/>
          <w:i/>
          <w:sz w:val="22"/>
        </w:rPr>
      </w:pPr>
    </w:p>
    <w:p w14:paraId="308D46BB" w14:textId="77777777" w:rsidR="00F14643" w:rsidRDefault="00F14643" w:rsidP="00EC7A0C">
      <w:pPr>
        <w:rPr>
          <w:rFonts w:ascii="Arial" w:hAnsi="Arial" w:cs="Arial"/>
          <w:i/>
          <w:sz w:val="22"/>
        </w:rPr>
      </w:pPr>
      <w:r>
        <w:rPr>
          <w:rFonts w:ascii="Arial" w:hAnsi="Arial" w:cs="Arial"/>
          <w:i/>
          <w:sz w:val="22"/>
        </w:rPr>
        <w:t>Our GUI must be crystal clear and as immediate</w:t>
      </w:r>
      <w:r w:rsidR="00C538F1">
        <w:rPr>
          <w:rFonts w:ascii="Arial" w:hAnsi="Arial" w:cs="Arial"/>
          <w:i/>
          <w:sz w:val="22"/>
        </w:rPr>
        <w:t>, evident and user-friendly</w:t>
      </w:r>
      <w:r>
        <w:rPr>
          <w:rFonts w:ascii="Arial" w:hAnsi="Arial" w:cs="Arial"/>
          <w:i/>
          <w:sz w:val="22"/>
        </w:rPr>
        <w:t xml:space="preserve"> as possible. For this reason, we added </w:t>
      </w:r>
      <w:r w:rsidRPr="00F14643">
        <w:rPr>
          <w:rFonts w:ascii="Arial" w:hAnsi="Arial" w:cs="Arial"/>
          <w:i/>
          <w:sz w:val="22"/>
        </w:rPr>
        <w:t>Clarity and Straightforwardness</w:t>
      </w:r>
      <w:r>
        <w:rPr>
          <w:rFonts w:ascii="Arial" w:hAnsi="Arial" w:cs="Arial"/>
          <w:sz w:val="22"/>
        </w:rPr>
        <w:t xml:space="preserve"> in our non-</w:t>
      </w:r>
      <w:r w:rsidRPr="00F14643">
        <w:rPr>
          <w:rFonts w:ascii="Arial" w:hAnsi="Arial" w:cs="Arial"/>
          <w:sz w:val="22"/>
        </w:rPr>
        <w:t>functional Requirements</w:t>
      </w:r>
      <w:r>
        <w:rPr>
          <w:rFonts w:ascii="Arial" w:hAnsi="Arial" w:cs="Arial"/>
          <w:i/>
          <w:sz w:val="22"/>
        </w:rPr>
        <w:t>.</w:t>
      </w:r>
    </w:p>
    <w:p w14:paraId="36DF3DE4" w14:textId="77777777" w:rsidR="009304A1" w:rsidRDefault="007A0051" w:rsidP="00EC7A0C">
      <w:pPr>
        <w:rPr>
          <w:ins w:id="218" w:author="Andrea D'Angelo" w:date="2019-01-18T17:33:00Z"/>
          <w:rFonts w:ascii="Arial" w:hAnsi="Arial" w:cs="Arial"/>
          <w:sz w:val="22"/>
        </w:rPr>
      </w:pPr>
      <w:proofErr w:type="gramStart"/>
      <w:ins w:id="219" w:author="Andrea D'Angelo" w:date="2019-01-13T23:14:00Z">
        <w:r>
          <w:rPr>
            <w:rFonts w:ascii="Arial" w:hAnsi="Arial" w:cs="Arial"/>
            <w:sz w:val="22"/>
          </w:rPr>
          <w:t>In particular,</w:t>
        </w:r>
      </w:ins>
      <w:ins w:id="220" w:author="Andrea D'Angelo" w:date="2019-01-13T23:11:00Z">
        <w:r>
          <w:rPr>
            <w:rFonts w:ascii="Arial" w:hAnsi="Arial" w:cs="Arial"/>
            <w:sz w:val="22"/>
          </w:rPr>
          <w:t xml:space="preserve"> our</w:t>
        </w:r>
        <w:proofErr w:type="gramEnd"/>
        <w:r>
          <w:rPr>
            <w:rFonts w:ascii="Arial" w:hAnsi="Arial" w:cs="Arial"/>
            <w:sz w:val="22"/>
          </w:rPr>
          <w:t xml:space="preserve"> main requirement for the GUI is to show a list of all of the registered zones, which can be exploded into lists of sensors with their specific values</w:t>
        </w:r>
      </w:ins>
      <w:ins w:id="221" w:author="Andrea D'Angelo" w:date="2019-01-13T23:49:00Z">
        <w:r w:rsidR="00527A3C">
          <w:rPr>
            <w:rFonts w:ascii="Arial" w:hAnsi="Arial" w:cs="Arial"/>
            <w:sz w:val="22"/>
          </w:rPr>
          <w:t xml:space="preserve"> (constantly updated)</w:t>
        </w:r>
      </w:ins>
      <w:ins w:id="222" w:author="Andrea D'Angelo" w:date="2019-01-13T23:11:00Z">
        <w:r>
          <w:rPr>
            <w:rFonts w:ascii="Arial" w:hAnsi="Arial" w:cs="Arial"/>
            <w:sz w:val="22"/>
          </w:rPr>
          <w:t xml:space="preserve">. However, when a warning is issued, the user must be alerted immediately no matter which lists are open. It also must be clear to the </w:t>
        </w:r>
      </w:ins>
      <w:ins w:id="223" w:author="Andrea D'Angelo" w:date="2019-01-13T23:15:00Z">
        <w:r>
          <w:rPr>
            <w:rFonts w:ascii="Arial" w:hAnsi="Arial" w:cs="Arial"/>
            <w:sz w:val="22"/>
          </w:rPr>
          <w:t xml:space="preserve">active </w:t>
        </w:r>
      </w:ins>
      <w:ins w:id="224" w:author="Andrea D'Angelo" w:date="2019-01-13T23:11:00Z">
        <w:r>
          <w:rPr>
            <w:rFonts w:ascii="Arial" w:hAnsi="Arial" w:cs="Arial"/>
            <w:sz w:val="22"/>
          </w:rPr>
          <w:t xml:space="preserve">user which zones he has the right to control, based on </w:t>
        </w:r>
      </w:ins>
      <w:ins w:id="225" w:author="Andrea D'Angelo" w:date="2019-01-13T23:15:00Z">
        <w:r>
          <w:rPr>
            <w:rFonts w:ascii="Arial" w:hAnsi="Arial" w:cs="Arial"/>
            <w:sz w:val="22"/>
          </w:rPr>
          <w:t>their</w:t>
        </w:r>
      </w:ins>
      <w:ins w:id="226" w:author="Andrea D'Angelo" w:date="2019-01-13T23:11:00Z">
        <w:r>
          <w:rPr>
            <w:rFonts w:ascii="Arial" w:hAnsi="Arial" w:cs="Arial"/>
            <w:sz w:val="22"/>
          </w:rPr>
          <w:t xml:space="preserve"> role in the system (Building </w:t>
        </w:r>
      </w:ins>
      <w:ins w:id="227" w:author="Andrea D'Angelo" w:date="2019-01-13T23:13:00Z">
        <w:r>
          <w:rPr>
            <w:rFonts w:ascii="Arial" w:hAnsi="Arial" w:cs="Arial"/>
            <w:sz w:val="22"/>
          </w:rPr>
          <w:t>–</w:t>
        </w:r>
      </w:ins>
      <w:ins w:id="228" w:author="Andrea D'Angelo" w:date="2019-01-13T23:11:00Z">
        <w:r>
          <w:rPr>
            <w:rFonts w:ascii="Arial" w:hAnsi="Arial" w:cs="Arial"/>
            <w:sz w:val="22"/>
          </w:rPr>
          <w:t xml:space="preserve"> </w:t>
        </w:r>
      </w:ins>
      <w:ins w:id="229" w:author="Andrea D'Angelo" w:date="2019-01-13T23:14:00Z">
        <w:r>
          <w:rPr>
            <w:rFonts w:ascii="Arial" w:hAnsi="Arial" w:cs="Arial"/>
            <w:sz w:val="22"/>
          </w:rPr>
          <w:t>Area</w:t>
        </w:r>
      </w:ins>
      <w:ins w:id="230" w:author="Andrea D'Angelo" w:date="2019-01-13T23:11:00Z">
        <w:r>
          <w:rPr>
            <w:rFonts w:ascii="Arial" w:hAnsi="Arial" w:cs="Arial"/>
            <w:sz w:val="22"/>
          </w:rPr>
          <w:t xml:space="preserve"> </w:t>
        </w:r>
      </w:ins>
      <w:ins w:id="231" w:author="Andrea D'Angelo" w:date="2019-01-13T23:13:00Z">
        <w:r>
          <w:rPr>
            <w:rFonts w:ascii="Arial" w:hAnsi="Arial" w:cs="Arial"/>
            <w:sz w:val="22"/>
          </w:rPr>
          <w:t>– Urban Manager)</w:t>
        </w:r>
      </w:ins>
      <w:ins w:id="232" w:author="Andrea D'Angelo" w:date="2019-01-13T23:14:00Z">
        <w:r>
          <w:rPr>
            <w:rFonts w:ascii="Arial" w:hAnsi="Arial" w:cs="Arial"/>
            <w:sz w:val="22"/>
          </w:rPr>
          <w:t>.</w:t>
        </w:r>
      </w:ins>
    </w:p>
    <w:p w14:paraId="2D561205" w14:textId="77777777" w:rsidR="00D96840" w:rsidRDefault="00D96840" w:rsidP="00EC7A0C">
      <w:pPr>
        <w:rPr>
          <w:ins w:id="233" w:author="Andrea D'Angelo" w:date="2019-01-18T17:33:00Z"/>
          <w:rFonts w:ascii="Arial" w:hAnsi="Arial" w:cs="Arial"/>
          <w:sz w:val="22"/>
        </w:rPr>
      </w:pPr>
      <w:ins w:id="234" w:author="Andrea D'Angelo" w:date="2019-01-18T17:33:00Z">
        <w:r>
          <w:rPr>
            <w:rFonts w:ascii="Arial" w:hAnsi="Arial" w:cs="Arial"/>
            <w:sz w:val="22"/>
          </w:rPr>
          <w:t xml:space="preserve">When only one sensor of a certain type has detected values that are above the threshold, the value should be shown yellow. At this stage, it is still possible that the sensor has </w:t>
        </w:r>
        <w:proofErr w:type="gramStart"/>
        <w:r>
          <w:rPr>
            <w:rFonts w:ascii="Arial" w:hAnsi="Arial" w:cs="Arial"/>
            <w:sz w:val="22"/>
          </w:rPr>
          <w:t>malfunctioned</w:t>
        </w:r>
        <w:proofErr w:type="gramEnd"/>
        <w:r>
          <w:rPr>
            <w:rFonts w:ascii="Arial" w:hAnsi="Arial" w:cs="Arial"/>
            <w:sz w:val="22"/>
          </w:rPr>
          <w:t xml:space="preserve"> but the situation should indeed be checked.</w:t>
        </w:r>
      </w:ins>
    </w:p>
    <w:p w14:paraId="59FE1A83" w14:textId="77777777" w:rsidR="00D96840" w:rsidRPr="007A0051" w:rsidRDefault="00D96840" w:rsidP="00EC7A0C">
      <w:pPr>
        <w:rPr>
          <w:rFonts w:ascii="Arial" w:hAnsi="Arial" w:cs="Arial"/>
          <w:sz w:val="22"/>
          <w:rPrChange w:id="235" w:author="Andrea D'Angelo" w:date="2019-01-13T23:11:00Z">
            <w:rPr>
              <w:rFonts w:ascii="Arial" w:hAnsi="Arial" w:cs="Arial"/>
              <w:b/>
              <w:sz w:val="22"/>
            </w:rPr>
          </w:rPrChange>
        </w:rPr>
      </w:pPr>
      <w:ins w:id="236" w:author="Andrea D'Angelo" w:date="2019-01-18T17:34:00Z">
        <w:r>
          <w:rPr>
            <w:rFonts w:ascii="Arial" w:hAnsi="Arial" w:cs="Arial"/>
            <w:sz w:val="22"/>
          </w:rPr>
          <w:t xml:space="preserve">If two or more sensors detect values that are above the threshold, the value must be colored red as the situation must be handled immediately. </w:t>
        </w:r>
      </w:ins>
    </w:p>
    <w:p w14:paraId="044C057C" w14:textId="77777777" w:rsidR="00F14643" w:rsidRPr="00D85634" w:rsidRDefault="00F14643" w:rsidP="00EC7A0C"/>
    <w:p w14:paraId="737B1D1E" w14:textId="77777777" w:rsidR="000157E0" w:rsidRPr="00D85634" w:rsidRDefault="000157E0" w:rsidP="00D13962">
      <w:pPr>
        <w:pStyle w:val="Titolo"/>
        <w:spacing w:after="0"/>
        <w:jc w:val="both"/>
        <w:rPr>
          <w:rFonts w:ascii="Arial" w:hAnsi="Arial" w:cs="Arial"/>
          <w:color w:val="auto"/>
          <w:spacing w:val="0"/>
          <w:kern w:val="0"/>
          <w:sz w:val="24"/>
          <w:szCs w:val="24"/>
        </w:rPr>
      </w:pPr>
    </w:p>
    <w:p w14:paraId="5518F525" w14:textId="77777777" w:rsidR="00EC7A0C" w:rsidRPr="00BF620D" w:rsidRDefault="00EC7A0C" w:rsidP="00D13962">
      <w:pPr>
        <w:pStyle w:val="Titolo"/>
        <w:spacing w:after="0"/>
        <w:jc w:val="both"/>
        <w:rPr>
          <w:rFonts w:ascii="Arial" w:hAnsi="Arial" w:cs="Arial"/>
          <w:color w:val="auto"/>
          <w:spacing w:val="0"/>
          <w:kern w:val="0"/>
          <w:sz w:val="24"/>
          <w:szCs w:val="24"/>
          <w:lang w:val="it-IT"/>
        </w:rPr>
      </w:pPr>
      <w:r w:rsidRPr="00BF620D">
        <w:rPr>
          <w:rFonts w:ascii="Arial" w:hAnsi="Arial" w:cs="Arial"/>
          <w:color w:val="auto"/>
          <w:spacing w:val="0"/>
          <w:kern w:val="0"/>
          <w:sz w:val="24"/>
          <w:szCs w:val="24"/>
          <w:lang w:val="it-IT"/>
        </w:rPr>
        <w:t xml:space="preserve">A1.2 Business </w:t>
      </w:r>
      <w:proofErr w:type="spellStart"/>
      <w:r w:rsidRPr="00BF620D">
        <w:rPr>
          <w:rFonts w:ascii="Arial" w:hAnsi="Arial" w:cs="Arial"/>
          <w:color w:val="auto"/>
          <w:spacing w:val="0"/>
          <w:kern w:val="0"/>
          <w:sz w:val="24"/>
          <w:szCs w:val="24"/>
          <w:lang w:val="it-IT"/>
        </w:rPr>
        <w:t>Logic</w:t>
      </w:r>
      <w:proofErr w:type="spellEnd"/>
      <w:r w:rsidRPr="00BF620D">
        <w:rPr>
          <w:rFonts w:ascii="Arial" w:hAnsi="Arial" w:cs="Arial"/>
          <w:color w:val="auto"/>
          <w:spacing w:val="0"/>
          <w:kern w:val="0"/>
          <w:sz w:val="24"/>
          <w:szCs w:val="24"/>
          <w:lang w:val="it-IT"/>
        </w:rPr>
        <w:t xml:space="preserve"> Requirements</w:t>
      </w:r>
      <w:r w:rsidR="00193B67" w:rsidRPr="00BF620D">
        <w:rPr>
          <w:rFonts w:ascii="Arial" w:hAnsi="Arial" w:cs="Arial"/>
          <w:color w:val="auto"/>
          <w:spacing w:val="0"/>
          <w:kern w:val="0"/>
          <w:sz w:val="24"/>
          <w:szCs w:val="24"/>
          <w:lang w:val="it-IT"/>
        </w:rPr>
        <w:t xml:space="preserve"> (da riempire a partire dalla Versione 2)</w:t>
      </w:r>
    </w:p>
    <w:p w14:paraId="39815FFD" w14:textId="77777777" w:rsidR="00EC7A0C" w:rsidRDefault="00F14643" w:rsidP="005F235A">
      <w:pPr>
        <w:jc w:val="both"/>
        <w:rPr>
          <w:rFonts w:ascii="Arial" w:hAnsi="Arial" w:cs="Arial"/>
          <w:i/>
          <w:sz w:val="22"/>
        </w:rPr>
      </w:pPr>
      <w:r>
        <w:t xml:space="preserve">The functional requirements that are related to the Business Logic are: </w:t>
      </w:r>
    </w:p>
    <w:p w14:paraId="334C34B1" w14:textId="77777777" w:rsidR="00F14643" w:rsidRDefault="00F14643" w:rsidP="005F235A">
      <w:pPr>
        <w:jc w:val="both"/>
        <w:rPr>
          <w:rFonts w:ascii="Arial" w:hAnsi="Arial" w:cs="Arial"/>
          <w:i/>
          <w:sz w:val="22"/>
        </w:rPr>
      </w:pPr>
    </w:p>
    <w:p w14:paraId="0D8E4498" w14:textId="77777777" w:rsidR="00F14643" w:rsidRPr="00F14643" w:rsidRDefault="005F235A" w:rsidP="005F235A">
      <w:pPr>
        <w:numPr>
          <w:ilvl w:val="0"/>
          <w:numId w:val="34"/>
        </w:numPr>
        <w:jc w:val="both"/>
        <w:rPr>
          <w:rFonts w:ascii="Arial" w:hAnsi="Arial" w:cs="Arial"/>
          <w:i/>
          <w:sz w:val="22"/>
          <w:szCs w:val="22"/>
        </w:rPr>
      </w:pPr>
      <w:r>
        <w:rPr>
          <w:rFonts w:ascii="Arial" w:hAnsi="Arial" w:cs="Arial"/>
          <w:i/>
          <w:sz w:val="22"/>
          <w:szCs w:val="22"/>
        </w:rPr>
        <w:t>Admin</w:t>
      </w:r>
      <w:r w:rsidR="00F14643" w:rsidRPr="00F14643">
        <w:rPr>
          <w:rFonts w:ascii="Arial" w:hAnsi="Arial" w:cs="Arial"/>
          <w:i/>
          <w:sz w:val="22"/>
          <w:szCs w:val="22"/>
        </w:rPr>
        <w:t xml:space="preserve"> must be able to change the defined threshold values</w:t>
      </w:r>
    </w:p>
    <w:p w14:paraId="25EA29FA" w14:textId="77777777" w:rsidR="00F14643" w:rsidRPr="00F14643" w:rsidRDefault="00F14643" w:rsidP="005F235A">
      <w:pPr>
        <w:numPr>
          <w:ilvl w:val="0"/>
          <w:numId w:val="34"/>
        </w:numPr>
        <w:jc w:val="both"/>
        <w:rPr>
          <w:rFonts w:ascii="Arial" w:hAnsi="Arial" w:cs="Arial"/>
          <w:i/>
          <w:sz w:val="22"/>
          <w:szCs w:val="22"/>
        </w:rPr>
      </w:pPr>
      <w:r w:rsidRPr="00F14643">
        <w:rPr>
          <w:rFonts w:ascii="Arial" w:hAnsi="Arial" w:cs="Arial"/>
          <w:i/>
          <w:sz w:val="22"/>
          <w:szCs w:val="22"/>
        </w:rPr>
        <w:t>The system must be able to detect sensors’ failures and warnings. If there are backup sensors for a measured property, the warning will have a lower priority.</w:t>
      </w:r>
    </w:p>
    <w:p w14:paraId="23591C7C" w14:textId="77777777" w:rsidR="00F14643" w:rsidRDefault="00F14643" w:rsidP="005F235A">
      <w:pPr>
        <w:numPr>
          <w:ilvl w:val="0"/>
          <w:numId w:val="34"/>
        </w:numPr>
        <w:jc w:val="both"/>
        <w:rPr>
          <w:rFonts w:ascii="Arial" w:hAnsi="Arial" w:cs="Arial"/>
          <w:i/>
          <w:sz w:val="22"/>
          <w:szCs w:val="22"/>
        </w:rPr>
      </w:pPr>
      <w:r w:rsidRPr="00F14643">
        <w:rPr>
          <w:rFonts w:ascii="Arial" w:hAnsi="Arial" w:cs="Arial"/>
          <w:i/>
          <w:sz w:val="22"/>
          <w:szCs w:val="22"/>
        </w:rPr>
        <w:t>Different managers are given information with different levels of detail, based on a hierarchic relationship.</w:t>
      </w:r>
    </w:p>
    <w:p w14:paraId="2CA69185" w14:textId="77777777" w:rsidR="00C906ED" w:rsidRPr="00C906ED" w:rsidRDefault="00CF4A62">
      <w:pPr>
        <w:numPr>
          <w:ilvl w:val="0"/>
          <w:numId w:val="34"/>
        </w:numPr>
        <w:spacing w:line="480" w:lineRule="auto"/>
        <w:jc w:val="both"/>
        <w:rPr>
          <w:ins w:id="237" w:author="Andrea D'Angelo" w:date="2019-01-14T13:34:00Z"/>
          <w:rFonts w:ascii="Arial" w:hAnsi="Arial" w:cs="Arial"/>
          <w:i/>
          <w:sz w:val="22"/>
          <w:szCs w:val="22"/>
          <w:rPrChange w:id="238" w:author="Andrea D'Angelo" w:date="2019-01-14T13:34:00Z">
            <w:rPr>
              <w:ins w:id="239" w:author="Andrea D'Angelo" w:date="2019-01-14T13:34:00Z"/>
              <w:rFonts w:cs="Arial"/>
              <w:i/>
              <w:szCs w:val="22"/>
            </w:rPr>
          </w:rPrChange>
        </w:rPr>
      </w:pPr>
      <w:r w:rsidRPr="00CF4A62">
        <w:rPr>
          <w:i/>
        </w:rPr>
        <w:t>There are 3 types of managers, related to</w:t>
      </w:r>
      <w:r>
        <w:rPr>
          <w:i/>
        </w:rPr>
        <w:t xml:space="preserve"> the zones they </w:t>
      </w:r>
      <w:proofErr w:type="gramStart"/>
      <w:r>
        <w:rPr>
          <w:i/>
        </w:rPr>
        <w:t>have to</w:t>
      </w:r>
      <w:proofErr w:type="gramEnd"/>
      <w:r>
        <w:rPr>
          <w:i/>
        </w:rPr>
        <w:t xml:space="preserve"> monitor </w:t>
      </w:r>
      <w:r w:rsidRPr="00CF4A62">
        <w:rPr>
          <w:i/>
        </w:rPr>
        <w:t>(building, area, city).</w:t>
      </w:r>
    </w:p>
    <w:p w14:paraId="0D29784E" w14:textId="77777777" w:rsidR="00CF4A62" w:rsidRPr="00CF4A62" w:rsidDel="00C906ED" w:rsidRDefault="00C906ED" w:rsidP="00C906ED">
      <w:pPr>
        <w:spacing w:line="480" w:lineRule="auto"/>
        <w:jc w:val="both"/>
        <w:rPr>
          <w:del w:id="240" w:author="Andrea D'Angelo" w:date="2019-01-14T13:34:00Z"/>
          <w:rFonts w:ascii="Arial" w:hAnsi="Arial" w:cs="Arial"/>
          <w:i/>
          <w:sz w:val="22"/>
          <w:szCs w:val="22"/>
        </w:rPr>
      </w:pPr>
      <w:ins w:id="241" w:author="Andrea D'Angelo" w:date="2019-01-14T13:34:00Z">
        <w:r w:rsidRPr="00CF4A62" w:rsidDel="00C906ED">
          <w:rPr>
            <w:rFonts w:ascii="Arial" w:hAnsi="Arial" w:cs="Arial"/>
            <w:i/>
            <w:sz w:val="22"/>
            <w:szCs w:val="22"/>
          </w:rPr>
          <w:t xml:space="preserve"> </w:t>
        </w:r>
      </w:ins>
    </w:p>
    <w:p w14:paraId="0AF90BC6" w14:textId="77777777" w:rsidR="00C538F1" w:rsidRPr="00CF4A62" w:rsidDel="00C906ED" w:rsidRDefault="00C538F1" w:rsidP="00C906ED">
      <w:pPr>
        <w:spacing w:line="480" w:lineRule="auto"/>
        <w:jc w:val="both"/>
        <w:rPr>
          <w:del w:id="242" w:author="Andrea D'Angelo" w:date="2019-01-14T13:34:00Z"/>
          <w:rFonts w:ascii="Arial" w:hAnsi="Arial" w:cs="Arial"/>
          <w:i/>
          <w:sz w:val="22"/>
          <w:szCs w:val="22"/>
        </w:rPr>
      </w:pPr>
      <w:del w:id="243" w:author="Andrea D'Angelo" w:date="2019-01-14T13:34:00Z">
        <w:r w:rsidRPr="00CF4A62" w:rsidDel="00C906ED">
          <w:rPr>
            <w:rFonts w:ascii="Arial" w:hAnsi="Arial" w:cs="Arial"/>
            <w:i/>
            <w:sz w:val="22"/>
            <w:szCs w:val="22"/>
          </w:rPr>
          <w:delText>If a sensor detects unusual values, its frequency must be updated.</w:delText>
        </w:r>
      </w:del>
    </w:p>
    <w:p w14:paraId="0F4570B1" w14:textId="77777777" w:rsidR="00F14643" w:rsidRDefault="00F14643" w:rsidP="00C906ED">
      <w:pPr>
        <w:spacing w:line="480" w:lineRule="auto"/>
        <w:jc w:val="both"/>
      </w:pPr>
    </w:p>
    <w:p w14:paraId="7600EDE5" w14:textId="77777777" w:rsidR="00F871C8" w:rsidRDefault="00F14643" w:rsidP="005F235A">
      <w:pPr>
        <w:jc w:val="both"/>
        <w:rPr>
          <w:ins w:id="244" w:author="Andrea D'Angelo" w:date="2019-01-14T13:34:00Z"/>
        </w:rPr>
      </w:pPr>
      <w:r>
        <w:t>Our main concerns here are security and efficiency. They’re always inversely proportional, and it is cardinal for us to find the right balance. They were both added to our non-functional requirements and explained in greater detail in the related section.</w:t>
      </w:r>
    </w:p>
    <w:p w14:paraId="1CB361DB" w14:textId="77777777" w:rsidR="00C906ED" w:rsidRDefault="00C906ED" w:rsidP="005F235A">
      <w:pPr>
        <w:jc w:val="both"/>
      </w:pPr>
      <w:ins w:id="245" w:author="Andrea D'Angelo" w:date="2019-01-14T13:34:00Z">
        <w:r>
          <w:t>Updating the sensor</w:t>
        </w:r>
      </w:ins>
      <w:ins w:id="246" w:author="Andrea D'Angelo" w:date="2019-01-14T13:35:00Z">
        <w:r>
          <w:t xml:space="preserve">’s frequency is not the server’s task, as they are configured to do it on their own. Our server should correctly find that the values are above the threshold and generate a warning, but no message is sent to the sensor. </w:t>
        </w:r>
      </w:ins>
    </w:p>
    <w:p w14:paraId="28BDC52F" w14:textId="77777777" w:rsidR="00F14643" w:rsidRDefault="00A71428" w:rsidP="00F14643">
      <w:pPr>
        <w:rPr>
          <w:ins w:id="247" w:author="Andrea D'Angelo" w:date="2019-01-18T17:39:00Z"/>
        </w:rPr>
      </w:pPr>
      <w:ins w:id="248" w:author="Andrea D'Angelo" w:date="2019-01-18T17:39:00Z">
        <w:r>
          <w:lastRenderedPageBreak/>
          <w:t xml:space="preserve">We must also recognize which zone each sensor belongs to, and that is done by building a tree when the server first fires up. This way we can easily propagate errors and communicate them to whoever </w:t>
        </w:r>
        <w:proofErr w:type="gramStart"/>
        <w:r>
          <w:t>is in charge of</w:t>
        </w:r>
        <w:proofErr w:type="gramEnd"/>
        <w:r>
          <w:t xml:space="preserve"> controlling that area. </w:t>
        </w:r>
      </w:ins>
    </w:p>
    <w:p w14:paraId="13425F83" w14:textId="77777777" w:rsidR="00A71428" w:rsidRDefault="00A71428" w:rsidP="00F14643"/>
    <w:p w14:paraId="7456EA58" w14:textId="77777777" w:rsidR="00F14643" w:rsidRDefault="009304A1" w:rsidP="00F14643">
      <w:r>
        <w:t>That means our system must:</w:t>
      </w:r>
    </w:p>
    <w:p w14:paraId="4569364B" w14:textId="77777777" w:rsidR="009304A1" w:rsidRDefault="009304A1" w:rsidP="009304A1">
      <w:pPr>
        <w:numPr>
          <w:ilvl w:val="0"/>
          <w:numId w:val="37"/>
        </w:numPr>
      </w:pPr>
      <w:r>
        <w:t xml:space="preserve">Check if the </w:t>
      </w:r>
      <w:ins w:id="249" w:author="Andrea D'Angelo" w:date="2019-01-13T23:50:00Z">
        <w:r w:rsidR="00F871C8">
          <w:t xml:space="preserve">detected </w:t>
        </w:r>
      </w:ins>
      <w:r>
        <w:t>values are above the threshold</w:t>
      </w:r>
    </w:p>
    <w:p w14:paraId="7054ACB1" w14:textId="77777777" w:rsidR="009304A1" w:rsidDel="00F871C8" w:rsidRDefault="009304A1" w:rsidP="009304A1">
      <w:pPr>
        <w:numPr>
          <w:ilvl w:val="0"/>
          <w:numId w:val="37"/>
        </w:numPr>
        <w:rPr>
          <w:del w:id="250" w:author="Andrea D'Angelo" w:date="2019-01-13T23:50:00Z"/>
        </w:rPr>
      </w:pPr>
      <w:del w:id="251" w:author="Andrea D'Angelo" w:date="2019-01-13T23:50:00Z">
        <w:r w:rsidDel="00F871C8">
          <w:delText>Instruct the server to increase their frequency</w:delText>
        </w:r>
      </w:del>
    </w:p>
    <w:p w14:paraId="7B71ED25" w14:textId="77777777" w:rsidR="009304A1" w:rsidRDefault="009304A1" w:rsidP="009304A1">
      <w:pPr>
        <w:numPr>
          <w:ilvl w:val="0"/>
          <w:numId w:val="37"/>
        </w:numPr>
      </w:pPr>
      <w:r>
        <w:t>Store the data in the Values Cache or Warning Cache</w:t>
      </w:r>
    </w:p>
    <w:p w14:paraId="5CA3A58B" w14:textId="77777777" w:rsidR="009304A1" w:rsidRDefault="009304A1" w:rsidP="009304A1">
      <w:pPr>
        <w:numPr>
          <w:ilvl w:val="0"/>
          <w:numId w:val="37"/>
        </w:numPr>
      </w:pPr>
      <w:r>
        <w:t>Store the data in the Time Series DB</w:t>
      </w:r>
    </w:p>
    <w:p w14:paraId="0D129E24" w14:textId="77777777" w:rsidR="009304A1" w:rsidRDefault="009304A1" w:rsidP="009304A1">
      <w:pPr>
        <w:numPr>
          <w:ilvl w:val="0"/>
          <w:numId w:val="37"/>
        </w:numPr>
      </w:pPr>
      <w:r>
        <w:t>Be able to insert new sensors in the Relational DB</w:t>
      </w:r>
    </w:p>
    <w:p w14:paraId="1E4979FC" w14:textId="77777777" w:rsidR="009304A1" w:rsidRDefault="009304A1" w:rsidP="009304A1">
      <w:pPr>
        <w:numPr>
          <w:ilvl w:val="0"/>
          <w:numId w:val="37"/>
        </w:numPr>
      </w:pPr>
      <w:r>
        <w:t>Send the correct data to the clients</w:t>
      </w:r>
    </w:p>
    <w:p w14:paraId="03D98727" w14:textId="77777777" w:rsidR="00101392" w:rsidRDefault="00840AD4" w:rsidP="009304A1">
      <w:pPr>
        <w:numPr>
          <w:ilvl w:val="0"/>
          <w:numId w:val="37"/>
        </w:numPr>
      </w:pPr>
      <w:r>
        <w:t>Allow to insert or remove Managers</w:t>
      </w:r>
    </w:p>
    <w:p w14:paraId="4B228509" w14:textId="77777777" w:rsidR="00101392" w:rsidRDefault="00101392" w:rsidP="00101392"/>
    <w:p w14:paraId="06568802" w14:textId="77777777" w:rsidR="00101392" w:rsidRDefault="00101392" w:rsidP="00101392"/>
    <w:p w14:paraId="40AC711E" w14:textId="77777777" w:rsidR="00840AD4" w:rsidRPr="00D85634" w:rsidDel="00C906ED" w:rsidRDefault="00E3741F">
      <w:pPr>
        <w:rPr>
          <w:del w:id="252" w:author="Andrea D'Angelo" w:date="2019-01-14T13:35:00Z"/>
        </w:rPr>
        <w:pPrChange w:id="253" w:author="Andrea D'Angelo" w:date="2019-01-14T13:35:00Z">
          <w:pPr>
            <w:pStyle w:val="Titolo"/>
            <w:jc w:val="both"/>
          </w:pPr>
        </w:pPrChange>
      </w:pPr>
      <w:del w:id="254" w:author="Andrea D'Angelo" w:date="2019-01-14T13:35:00Z">
        <w:r w:rsidDel="00C906ED">
          <w:delText xml:space="preserve"> </w:delText>
        </w:r>
      </w:del>
    </w:p>
    <w:p w14:paraId="327C752D" w14:textId="77777777" w:rsidR="000157E0" w:rsidRPr="00D85634" w:rsidRDefault="000157E0">
      <w:pPr>
        <w:pPrChange w:id="255" w:author="Andrea D'Angelo" w:date="2019-01-14T13:35:00Z">
          <w:pPr>
            <w:pStyle w:val="Titolo"/>
            <w:spacing w:after="0"/>
            <w:jc w:val="both"/>
          </w:pPr>
        </w:pPrChange>
      </w:pPr>
    </w:p>
    <w:p w14:paraId="6BA7FAB0" w14:textId="77777777" w:rsidR="00EC7A0C" w:rsidRPr="00193B67" w:rsidRDefault="00EC7A0C" w:rsidP="00EC7A0C">
      <w:pPr>
        <w:pStyle w:val="Titolo"/>
        <w:spacing w:after="0"/>
        <w:jc w:val="both"/>
        <w:rPr>
          <w:rFonts w:ascii="Arial" w:hAnsi="Arial" w:cs="Arial"/>
          <w:color w:val="auto"/>
          <w:spacing w:val="0"/>
          <w:kern w:val="0"/>
          <w:sz w:val="24"/>
          <w:szCs w:val="24"/>
          <w:lang w:val="it-IT"/>
        </w:rPr>
      </w:pPr>
      <w:r w:rsidRPr="00BF620D">
        <w:rPr>
          <w:rFonts w:ascii="Arial" w:hAnsi="Arial" w:cs="Arial"/>
          <w:color w:val="auto"/>
          <w:spacing w:val="0"/>
          <w:kern w:val="0"/>
          <w:sz w:val="24"/>
          <w:szCs w:val="24"/>
          <w:lang w:val="it-IT"/>
        </w:rPr>
        <w:t>A1.3 DB Requirements</w:t>
      </w:r>
      <w:r w:rsidR="00193B67" w:rsidRPr="00BF620D">
        <w:rPr>
          <w:rFonts w:ascii="Arial" w:hAnsi="Arial" w:cs="Arial"/>
          <w:color w:val="auto"/>
          <w:spacing w:val="0"/>
          <w:kern w:val="0"/>
          <w:sz w:val="24"/>
          <w:szCs w:val="24"/>
          <w:lang w:val="it-IT"/>
        </w:rPr>
        <w:t xml:space="preserve"> (da riempire a partire dalla Versione 2)</w:t>
      </w:r>
    </w:p>
    <w:p w14:paraId="26492CBF" w14:textId="77777777" w:rsidR="00F14643" w:rsidRDefault="00427423" w:rsidP="00427423">
      <w:r>
        <w:t xml:space="preserve">There are no explicit functional requirements that relate to the DB. </w:t>
      </w:r>
    </w:p>
    <w:p w14:paraId="60466A22" w14:textId="77777777" w:rsidR="00427423" w:rsidRDefault="00427423" w:rsidP="00427423">
      <w:r>
        <w:rPr>
          <w:b/>
        </w:rPr>
        <w:t xml:space="preserve">Efficiency: </w:t>
      </w:r>
      <w:r>
        <w:t xml:space="preserve">The main (non-functional) requirement we have for our Databases is that they </w:t>
      </w:r>
      <w:proofErr w:type="gramStart"/>
      <w:r>
        <w:t>have to</w:t>
      </w:r>
      <w:proofErr w:type="gramEnd"/>
      <w:r>
        <w:t xml:space="preserve"> allow our system to handle at least 150000 signals per minute. We know the DBs are the slowest part of the system and we </w:t>
      </w:r>
      <w:proofErr w:type="gramStart"/>
      <w:r>
        <w:t>have to</w:t>
      </w:r>
      <w:proofErr w:type="gramEnd"/>
      <w:r>
        <w:t xml:space="preserve"> be especially careful in their management. </w:t>
      </w:r>
    </w:p>
    <w:p w14:paraId="086296E3" w14:textId="77777777" w:rsidR="00427423" w:rsidRDefault="00427423" w:rsidP="00427423">
      <w:r>
        <w:rPr>
          <w:b/>
        </w:rPr>
        <w:t xml:space="preserve">Consistency: </w:t>
      </w:r>
      <w:r>
        <w:t>It is also cardinal for us that the two DBs we use are consistent with each other. The system must also keep running in case of hardware fault, so we must keep backup DBs running.</w:t>
      </w:r>
    </w:p>
    <w:p w14:paraId="49433198" w14:textId="77777777" w:rsidR="00101392" w:rsidRDefault="00101392" w:rsidP="00427423">
      <w:r>
        <w:t>Our Databases must store:</w:t>
      </w:r>
    </w:p>
    <w:p w14:paraId="31D277BA" w14:textId="77777777" w:rsidR="00101392" w:rsidRDefault="00101392" w:rsidP="00101392">
      <w:pPr>
        <w:numPr>
          <w:ilvl w:val="0"/>
          <w:numId w:val="38"/>
        </w:numPr>
      </w:pPr>
      <w:r>
        <w:t>Zones, including Areas, Buildings, Floors and Rooms.</w:t>
      </w:r>
    </w:p>
    <w:p w14:paraId="7247D66F" w14:textId="77777777" w:rsidR="00101392" w:rsidRDefault="00101392" w:rsidP="00101392">
      <w:pPr>
        <w:numPr>
          <w:ilvl w:val="0"/>
          <w:numId w:val="38"/>
        </w:numPr>
      </w:pPr>
      <w:r>
        <w:t>All sensors, with their ID.</w:t>
      </w:r>
    </w:p>
    <w:p w14:paraId="48FA658C" w14:textId="77777777" w:rsidR="00101392" w:rsidRDefault="00101392" w:rsidP="00101392">
      <w:pPr>
        <w:numPr>
          <w:ilvl w:val="0"/>
          <w:numId w:val="38"/>
        </w:numPr>
      </w:pPr>
      <w:r>
        <w:t>All signals received (Time Series)</w:t>
      </w:r>
    </w:p>
    <w:p w14:paraId="49168433" w14:textId="77777777" w:rsidR="00101392" w:rsidRPr="00427423" w:rsidRDefault="007730F9" w:rsidP="00101392">
      <w:pPr>
        <w:numPr>
          <w:ilvl w:val="0"/>
          <w:numId w:val="38"/>
        </w:numPr>
      </w:pPr>
      <w:r>
        <w:t>All</w:t>
      </w:r>
      <w:r w:rsidR="00101392">
        <w:t xml:space="preserve"> managers account, with their name, </w:t>
      </w:r>
      <w:proofErr w:type="spellStart"/>
      <w:r w:rsidR="00101392">
        <w:t>informations</w:t>
      </w:r>
      <w:proofErr w:type="spellEnd"/>
      <w:r w:rsidR="00101392">
        <w:t>, and role.</w:t>
      </w:r>
    </w:p>
    <w:p w14:paraId="7FDA7848" w14:textId="77777777" w:rsidR="00427423" w:rsidRPr="00F14643" w:rsidRDefault="00427423" w:rsidP="00427423"/>
    <w:p w14:paraId="7B45679A" w14:textId="77777777" w:rsidR="00D85634" w:rsidRDefault="00D85634" w:rsidP="00D13962">
      <w:pPr>
        <w:pStyle w:val="Titolo"/>
        <w:spacing w:after="0"/>
        <w:jc w:val="both"/>
        <w:rPr>
          <w:rFonts w:ascii="Arial" w:hAnsi="Arial" w:cs="Arial"/>
          <w:color w:val="auto"/>
          <w:spacing w:val="0"/>
          <w:kern w:val="0"/>
          <w:sz w:val="24"/>
          <w:szCs w:val="24"/>
        </w:rPr>
      </w:pPr>
    </w:p>
    <w:p w14:paraId="30A46C1E" w14:textId="77777777" w:rsidR="00427423" w:rsidRDefault="00427423" w:rsidP="00427423"/>
    <w:p w14:paraId="2ED48767" w14:textId="77777777" w:rsidR="00427423" w:rsidRDefault="00427423" w:rsidP="00427423"/>
    <w:p w14:paraId="2A5B3F5B" w14:textId="77777777" w:rsidR="00427423" w:rsidRDefault="00427423" w:rsidP="00427423"/>
    <w:p w14:paraId="099A3DBC" w14:textId="77777777" w:rsidR="00427423" w:rsidRDefault="00427423" w:rsidP="00427423"/>
    <w:p w14:paraId="7D3F0732" w14:textId="77777777" w:rsidR="0047226A" w:rsidRPr="00427423" w:rsidRDefault="0047226A" w:rsidP="00427423">
      <w:pPr>
        <w:pStyle w:val="Titolo"/>
        <w:spacing w:after="0"/>
        <w:jc w:val="both"/>
        <w:rPr>
          <w:rStyle w:val="Enfasiintensa"/>
          <w:rFonts w:ascii="Arial" w:hAnsi="Arial" w:cs="Arial"/>
          <w:b w:val="0"/>
          <w:bCs w:val="0"/>
          <w:iCs w:val="0"/>
          <w:color w:val="auto"/>
          <w:spacing w:val="0"/>
          <w:kern w:val="0"/>
          <w:sz w:val="24"/>
          <w:szCs w:val="24"/>
        </w:rPr>
      </w:pPr>
      <w:r>
        <w:rPr>
          <w:rStyle w:val="Enfasiintensa"/>
          <w:sz w:val="28"/>
        </w:rPr>
        <w:t xml:space="preserve">A.2 </w:t>
      </w:r>
      <w:proofErr w:type="gramStart"/>
      <w:r>
        <w:rPr>
          <w:rStyle w:val="Enfasiintensa"/>
          <w:sz w:val="28"/>
        </w:rPr>
        <w:t>N</w:t>
      </w:r>
      <w:r w:rsidRPr="005D369E">
        <w:rPr>
          <w:rStyle w:val="Enfasiintensa"/>
          <w:sz w:val="28"/>
        </w:rPr>
        <w:t>on</w:t>
      </w:r>
      <w:r>
        <w:rPr>
          <w:rStyle w:val="Enfasiintensa"/>
          <w:sz w:val="28"/>
        </w:rPr>
        <w:t xml:space="preserve"> Functional</w:t>
      </w:r>
      <w:proofErr w:type="gramEnd"/>
      <w:r>
        <w:rPr>
          <w:rStyle w:val="Enfasiintensa"/>
          <w:sz w:val="28"/>
        </w:rPr>
        <w:t xml:space="preserve"> Requirements</w:t>
      </w:r>
    </w:p>
    <w:p w14:paraId="76040850" w14:textId="77777777" w:rsidR="00427423" w:rsidRPr="00427423" w:rsidRDefault="00427423" w:rsidP="00427423">
      <w:pPr>
        <w:numPr>
          <w:ilvl w:val="0"/>
          <w:numId w:val="35"/>
        </w:numPr>
        <w:rPr>
          <w:b/>
          <w:bCs/>
          <w:iCs/>
          <w:sz w:val="28"/>
        </w:rPr>
      </w:pPr>
      <w:r>
        <w:rPr>
          <w:b/>
        </w:rPr>
        <w:t>Efficiency</w:t>
      </w:r>
    </w:p>
    <w:p w14:paraId="13BFEEB5" w14:textId="77777777" w:rsidR="00E33546" w:rsidRDefault="00427423" w:rsidP="00E33546">
      <w:pPr>
        <w:ind w:left="720"/>
        <w:jc w:val="both"/>
      </w:pPr>
      <w:r>
        <w:t xml:space="preserve">We must handle </w:t>
      </w:r>
      <w:r>
        <w:rPr>
          <w:i/>
        </w:rPr>
        <w:t>at least</w:t>
      </w:r>
      <w:r>
        <w:t xml:space="preserve"> 150000 signals per minute. </w:t>
      </w:r>
      <w:r w:rsidR="00DB5754">
        <w:t xml:space="preserve">Because of this, we chose to use two different DBs: a relational DB and a Time Series one. </w:t>
      </w:r>
      <w:r w:rsidR="00DB5754" w:rsidRPr="00DB5754">
        <w:t>This choice was made because Time series Databases are extremely efficient for our purpose.</w:t>
      </w:r>
      <w:r w:rsidR="00E33546">
        <w:t xml:space="preserve"> </w:t>
      </w:r>
    </w:p>
    <w:p w14:paraId="45356328" w14:textId="77777777" w:rsidR="00035AED" w:rsidRDefault="00035AED" w:rsidP="00E33546">
      <w:pPr>
        <w:ind w:left="720"/>
        <w:jc w:val="both"/>
      </w:pPr>
      <w:r>
        <w:t>It is important we query the relational Database as little as possible, because those accesses can decrease performances rather heavily if not optimized.</w:t>
      </w:r>
      <w:r w:rsidR="00101392">
        <w:t xml:space="preserve"> </w:t>
      </w:r>
      <w:r w:rsidR="00101392" w:rsidRPr="00101392">
        <w:rPr>
          <w:lang w:val="it-IT"/>
        </w:rPr>
        <w:t xml:space="preserve">In </w:t>
      </w:r>
      <w:proofErr w:type="spellStart"/>
      <w:r w:rsidR="00101392" w:rsidRPr="00101392">
        <w:rPr>
          <w:lang w:val="it-IT"/>
        </w:rPr>
        <w:t>order</w:t>
      </w:r>
      <w:proofErr w:type="spellEnd"/>
      <w:r w:rsidR="00101392" w:rsidRPr="00101392">
        <w:rPr>
          <w:lang w:val="it-IT"/>
        </w:rPr>
        <w:t xml:space="preserve"> to </w:t>
      </w:r>
      <w:r w:rsidR="00101392" w:rsidRPr="00101392">
        <w:rPr>
          <w:lang w:val="it-IT"/>
        </w:rPr>
        <w:lastRenderedPageBreak/>
        <w:t xml:space="preserve">reduce </w:t>
      </w:r>
      <w:proofErr w:type="spellStart"/>
      <w:r w:rsidR="00101392" w:rsidRPr="00101392">
        <w:rPr>
          <w:lang w:val="it-IT"/>
        </w:rPr>
        <w:t>unneeded</w:t>
      </w:r>
      <w:proofErr w:type="spellEnd"/>
      <w:r w:rsidR="00101392" w:rsidRPr="00101392">
        <w:rPr>
          <w:lang w:val="it-IT"/>
        </w:rPr>
        <w:t xml:space="preserve"> </w:t>
      </w:r>
      <w:proofErr w:type="spellStart"/>
      <w:r w:rsidR="00101392" w:rsidRPr="00101392">
        <w:rPr>
          <w:lang w:val="it-IT"/>
        </w:rPr>
        <w:t>accesses</w:t>
      </w:r>
      <w:proofErr w:type="spellEnd"/>
      <w:r w:rsidR="00101392" w:rsidRPr="00101392">
        <w:rPr>
          <w:lang w:val="it-IT"/>
        </w:rPr>
        <w:t xml:space="preserve"> to the </w:t>
      </w:r>
      <w:proofErr w:type="spellStart"/>
      <w:r w:rsidR="00101392" w:rsidRPr="00101392">
        <w:rPr>
          <w:lang w:val="it-IT"/>
        </w:rPr>
        <w:t>databases</w:t>
      </w:r>
      <w:proofErr w:type="spellEnd"/>
      <w:r w:rsidR="00101392" w:rsidRPr="00101392">
        <w:rPr>
          <w:lang w:val="it-IT"/>
        </w:rPr>
        <w:t xml:space="preserve"> the system </w:t>
      </w:r>
      <w:proofErr w:type="spellStart"/>
      <w:r w:rsidR="00101392" w:rsidRPr="00101392">
        <w:rPr>
          <w:lang w:val="it-IT"/>
        </w:rPr>
        <w:t>shall</w:t>
      </w:r>
      <w:proofErr w:type="spellEnd"/>
      <w:r w:rsidR="00101392" w:rsidRPr="00101392">
        <w:rPr>
          <w:lang w:val="it-IT"/>
        </w:rPr>
        <w:t xml:space="preserve"> keep a cache in </w:t>
      </w:r>
      <w:proofErr w:type="spellStart"/>
      <w:r w:rsidR="00101392" w:rsidRPr="00101392">
        <w:rPr>
          <w:lang w:val="it-IT"/>
        </w:rPr>
        <w:t>memory</w:t>
      </w:r>
      <w:proofErr w:type="spellEnd"/>
      <w:r w:rsidR="00101392" w:rsidRPr="00101392">
        <w:rPr>
          <w:lang w:val="it-IT"/>
        </w:rPr>
        <w:t xml:space="preserve"> for </w:t>
      </w:r>
      <w:proofErr w:type="spellStart"/>
      <w:r w:rsidR="00101392" w:rsidRPr="00101392">
        <w:rPr>
          <w:lang w:val="it-IT"/>
        </w:rPr>
        <w:t>nearly</w:t>
      </w:r>
      <w:proofErr w:type="spellEnd"/>
      <w:r w:rsidR="00101392" w:rsidRPr="00101392">
        <w:rPr>
          <w:lang w:val="it-IT"/>
        </w:rPr>
        <w:t xml:space="preserve"> </w:t>
      </w:r>
      <w:proofErr w:type="spellStart"/>
      <w:r w:rsidR="00101392" w:rsidRPr="00101392">
        <w:rPr>
          <w:lang w:val="it-IT"/>
        </w:rPr>
        <w:t>everything</w:t>
      </w:r>
      <w:proofErr w:type="spellEnd"/>
      <w:r w:rsidR="00101392" w:rsidRPr="00101392">
        <w:rPr>
          <w:lang w:val="it-IT"/>
        </w:rPr>
        <w:t xml:space="preserve">, this </w:t>
      </w:r>
      <w:proofErr w:type="spellStart"/>
      <w:r w:rsidR="00101392" w:rsidRPr="00101392">
        <w:rPr>
          <w:lang w:val="it-IT"/>
        </w:rPr>
        <w:t>also</w:t>
      </w:r>
      <w:proofErr w:type="spellEnd"/>
      <w:r w:rsidR="00101392" w:rsidRPr="00101392">
        <w:rPr>
          <w:lang w:val="it-IT"/>
        </w:rPr>
        <w:t xml:space="preserve"> </w:t>
      </w:r>
      <w:proofErr w:type="spellStart"/>
      <w:r w:rsidR="00101392" w:rsidRPr="00101392">
        <w:rPr>
          <w:lang w:val="it-IT"/>
        </w:rPr>
        <w:t>makes</w:t>
      </w:r>
      <w:proofErr w:type="spellEnd"/>
      <w:r w:rsidR="00101392" w:rsidRPr="00101392">
        <w:rPr>
          <w:lang w:val="it-IT"/>
        </w:rPr>
        <w:t xml:space="preserve"> the system more </w:t>
      </w:r>
      <w:proofErr w:type="spellStart"/>
      <w:r w:rsidR="00101392" w:rsidRPr="00101392">
        <w:rPr>
          <w:lang w:val="it-IT"/>
        </w:rPr>
        <w:t>resilient</w:t>
      </w:r>
      <w:proofErr w:type="spellEnd"/>
      <w:r w:rsidR="00101392" w:rsidRPr="00101392">
        <w:rPr>
          <w:lang w:val="it-IT"/>
        </w:rPr>
        <w:t xml:space="preserve"> and fault </w:t>
      </w:r>
      <w:proofErr w:type="spellStart"/>
      <w:r w:rsidR="00101392" w:rsidRPr="00101392">
        <w:rPr>
          <w:lang w:val="it-IT"/>
        </w:rPr>
        <w:t>tolerant</w:t>
      </w:r>
      <w:proofErr w:type="spellEnd"/>
      <w:r w:rsidR="00101392" w:rsidRPr="00101392">
        <w:rPr>
          <w:lang w:val="it-IT"/>
        </w:rPr>
        <w:t>.</w:t>
      </w:r>
    </w:p>
    <w:p w14:paraId="2C29C15C" w14:textId="77777777" w:rsidR="00E33546" w:rsidRDefault="00E33546" w:rsidP="00E65C2D">
      <w:pPr>
        <w:ind w:left="720"/>
        <w:jc w:val="both"/>
      </w:pPr>
      <w:r>
        <w:t>But that isn’t enough, we also had to optimize our server and communication</w:t>
      </w:r>
      <w:r w:rsidR="00C538F1">
        <w:t xml:space="preserve"> methods</w:t>
      </w:r>
      <w:r>
        <w:t>:</w:t>
      </w:r>
      <w:r w:rsidR="00E65C2D">
        <w:t xml:space="preserve"> </w:t>
      </w:r>
      <w:r>
        <w:t xml:space="preserve">packets should be as small as possible </w:t>
      </w:r>
      <w:proofErr w:type="gramStart"/>
      <w:r>
        <w:t>in order to</w:t>
      </w:r>
      <w:proofErr w:type="gramEnd"/>
      <w:r>
        <w:t xml:space="preserve"> be processed faster and better. That is why, when a sensor is </w:t>
      </w:r>
      <w:r w:rsidR="00C538F1">
        <w:t>activated</w:t>
      </w:r>
      <w:r>
        <w:t xml:space="preserve"> for the first time, it communicates with a different port sending all the initial information we need </w:t>
      </w:r>
      <w:ins w:id="256" w:author="Andrea D'Angelo" w:date="2019-01-18T17:51:00Z">
        <w:r w:rsidR="00E16E28">
          <w:t xml:space="preserve">(ID, Threshold, Type) </w:t>
        </w:r>
      </w:ins>
      <w:r>
        <w:t>and storing them in the relational Da</w:t>
      </w:r>
      <w:r w:rsidR="00CF4A62">
        <w:t>tabase. From that moment onward</w:t>
      </w:r>
      <w:r>
        <w:t>, the sensor starts communicating</w:t>
      </w:r>
      <w:r w:rsidR="00E65C2D">
        <w:t xml:space="preserve"> </w:t>
      </w:r>
      <w:r>
        <w:t>with another port that only accepts simple packets containing the Sensor ID and the Value detected.</w:t>
      </w:r>
    </w:p>
    <w:p w14:paraId="58EBB95E" w14:textId="77777777" w:rsidR="00427423" w:rsidRDefault="00E33546" w:rsidP="00E33546">
      <w:pPr>
        <w:ind w:left="720"/>
        <w:jc w:val="both"/>
      </w:pPr>
      <w:r>
        <w:t>This way we don't have to check if the packet is from a new sensor or an "old" sensor each time we receive one.</w:t>
      </w:r>
      <w:r w:rsidR="00035AED">
        <w:t xml:space="preserve"> </w:t>
      </w:r>
    </w:p>
    <w:p w14:paraId="663327E8" w14:textId="77777777" w:rsidR="00A71428" w:rsidRDefault="00195514" w:rsidP="00A71428">
      <w:pPr>
        <w:ind w:left="720"/>
        <w:jc w:val="both"/>
        <w:rPr>
          <w:ins w:id="257" w:author="Andrea D'Angelo" w:date="2019-01-18T17:42:00Z"/>
          <w:b/>
          <w:bCs/>
          <w:iCs/>
          <w:sz w:val="28"/>
        </w:rPr>
      </w:pPr>
      <w:r w:rsidRPr="00427423">
        <w:rPr>
          <w:b/>
        </w:rPr>
        <w:t xml:space="preserve"> </w:t>
      </w:r>
    </w:p>
    <w:p w14:paraId="538EEA8A" w14:textId="77777777" w:rsidR="00427423" w:rsidDel="00A71428" w:rsidRDefault="00E921D2" w:rsidP="00A71428">
      <w:pPr>
        <w:ind w:left="720"/>
        <w:jc w:val="both"/>
        <w:rPr>
          <w:del w:id="258" w:author="Andrea D'Angelo" w:date="2019-01-18T17:42:00Z"/>
          <w:b/>
          <w:bCs/>
          <w:iCs/>
          <w:sz w:val="28"/>
        </w:rPr>
      </w:pPr>
      <w:del w:id="259" w:author="Andrea D'Angelo" w:date="2019-01-18T17:42:00Z">
        <w:r w:rsidRPr="00427423" w:rsidDel="00A71428">
          <w:rPr>
            <w:b/>
          </w:rPr>
          <w:br/>
        </w:r>
      </w:del>
    </w:p>
    <w:p w14:paraId="2CC88241" w14:textId="77777777" w:rsidR="00101392" w:rsidDel="00A71428" w:rsidRDefault="00101392" w:rsidP="00A71428">
      <w:pPr>
        <w:ind w:left="720"/>
        <w:jc w:val="both"/>
        <w:rPr>
          <w:del w:id="260" w:author="Andrea D'Angelo" w:date="2019-01-18T17:42:00Z"/>
          <w:b/>
          <w:bCs/>
          <w:iCs/>
          <w:sz w:val="28"/>
        </w:rPr>
      </w:pPr>
    </w:p>
    <w:p w14:paraId="2339D474" w14:textId="77777777" w:rsidR="00101392" w:rsidDel="00A71428" w:rsidRDefault="00101392" w:rsidP="00A71428">
      <w:pPr>
        <w:ind w:left="720"/>
        <w:jc w:val="both"/>
        <w:rPr>
          <w:del w:id="261" w:author="Andrea D'Angelo" w:date="2019-01-18T17:42:00Z"/>
          <w:b/>
          <w:bCs/>
          <w:iCs/>
          <w:sz w:val="28"/>
        </w:rPr>
      </w:pPr>
    </w:p>
    <w:p w14:paraId="7C981BA3" w14:textId="77777777" w:rsidR="00101392" w:rsidRPr="00427423" w:rsidRDefault="00101392" w:rsidP="00A71428">
      <w:pPr>
        <w:ind w:left="720"/>
        <w:jc w:val="both"/>
        <w:rPr>
          <w:b/>
          <w:bCs/>
          <w:iCs/>
          <w:sz w:val="28"/>
        </w:rPr>
      </w:pPr>
    </w:p>
    <w:p w14:paraId="72693093" w14:textId="77777777" w:rsidR="00E33546" w:rsidRDefault="00BB693F" w:rsidP="00E33546">
      <w:pPr>
        <w:numPr>
          <w:ilvl w:val="0"/>
          <w:numId w:val="35"/>
        </w:numPr>
        <w:rPr>
          <w:b/>
          <w:bCs/>
          <w:iCs/>
          <w:sz w:val="28"/>
        </w:rPr>
      </w:pPr>
      <w:r>
        <w:rPr>
          <w:b/>
          <w:bCs/>
          <w:iCs/>
          <w:sz w:val="28"/>
        </w:rPr>
        <w:t>Usability</w:t>
      </w:r>
    </w:p>
    <w:p w14:paraId="48797B0D" w14:textId="77777777" w:rsidR="00E33546" w:rsidRDefault="00E33546" w:rsidP="00E33546">
      <w:pPr>
        <w:ind w:left="720"/>
        <w:jc w:val="both"/>
      </w:pPr>
      <w:r>
        <w:t xml:space="preserve">The GUI must be crystal clear and as immediate as possible. In our system, that translates to the manager being </w:t>
      </w:r>
      <w:proofErr w:type="spellStart"/>
      <w:r>
        <w:t>a</w:t>
      </w:r>
      <w:del w:id="262" w:author="Unknown">
        <w:r w:rsidDel="00A71428">
          <w:delText>b</w:delText>
        </w:r>
      </w:del>
      <w:ins w:id="263" w:author="Andrea D'Angelo" w:date="2019-01-18T17:42:00Z">
        <w:r>
          <w:t>l</w:t>
        </w:r>
      </w:ins>
      <w:r>
        <w:t>e</w:t>
      </w:r>
      <w:proofErr w:type="spellEnd"/>
      <w:r>
        <w:t xml:space="preserve"> to identify issues the moment they come up. Warnings must be explicit and unmissable.</w:t>
      </w:r>
    </w:p>
    <w:p w14:paraId="7772811A" w14:textId="77777777" w:rsidR="00E33546" w:rsidRDefault="00E33546" w:rsidP="00E33546">
      <w:pPr>
        <w:ind w:left="720"/>
        <w:jc w:val="both"/>
      </w:pPr>
      <w:r>
        <w:t>Values must be updated real time and show clear, bright colors (green, orange and red) depending on the level of danger.</w:t>
      </w:r>
    </w:p>
    <w:p w14:paraId="7ECFCB69" w14:textId="77777777" w:rsidR="00E33546" w:rsidRDefault="00E33546" w:rsidP="00E33546">
      <w:pPr>
        <w:ind w:left="720"/>
        <w:jc w:val="both"/>
      </w:pPr>
      <w:r>
        <w:t xml:space="preserve">As this system is not meant for commercial use, </w:t>
      </w:r>
      <w:r w:rsidRPr="00E33546">
        <w:rPr>
          <w:b/>
        </w:rPr>
        <w:t>clarity must have priority over visual appeal</w:t>
      </w:r>
      <w:r>
        <w:t xml:space="preserve">. Menus should be clear, not cluttered, and even a non-tech </w:t>
      </w:r>
    </w:p>
    <w:p w14:paraId="04BB7CD9" w14:textId="77777777" w:rsidR="00E33546" w:rsidRDefault="00E33546" w:rsidP="00E33546">
      <w:pPr>
        <w:ind w:left="720"/>
        <w:jc w:val="both"/>
      </w:pPr>
      <w:r>
        <w:t xml:space="preserve">savvy manager must be able to use the system at its fullest potential with ease. We don't know whether the managers are engineers or just simple workers - therefore we </w:t>
      </w:r>
      <w:proofErr w:type="gramStart"/>
      <w:r>
        <w:t>have to</w:t>
      </w:r>
      <w:proofErr w:type="gramEnd"/>
      <w:r>
        <w:t xml:space="preserve"> keep it simple, fast, and efficient.</w:t>
      </w:r>
    </w:p>
    <w:p w14:paraId="27B1547E" w14:textId="77777777" w:rsidR="00E33546" w:rsidDel="00083437" w:rsidRDefault="00E33546" w:rsidP="00E33546">
      <w:pPr>
        <w:ind w:left="720"/>
        <w:rPr>
          <w:del w:id="264" w:author="Andrea D'Angelo" w:date="2019-01-20T10:49:00Z"/>
          <w:b/>
          <w:bCs/>
          <w:iCs/>
          <w:sz w:val="28"/>
        </w:rPr>
      </w:pPr>
    </w:p>
    <w:p w14:paraId="5903406F" w14:textId="77777777" w:rsidR="00E33546" w:rsidRDefault="00E33546">
      <w:pPr>
        <w:rPr>
          <w:b/>
          <w:bCs/>
          <w:iCs/>
          <w:sz w:val="28"/>
        </w:rPr>
        <w:pPrChange w:id="265" w:author="Andrea D'Angelo" w:date="2019-01-20T10:49:00Z">
          <w:pPr>
            <w:ind w:left="720"/>
          </w:pPr>
        </w:pPrChange>
      </w:pPr>
    </w:p>
    <w:p w14:paraId="6CCBDA48" w14:textId="77777777" w:rsidR="00E33546" w:rsidRDefault="00E33546" w:rsidP="00E33546">
      <w:pPr>
        <w:numPr>
          <w:ilvl w:val="0"/>
          <w:numId w:val="35"/>
        </w:numPr>
        <w:rPr>
          <w:b/>
          <w:bCs/>
          <w:iCs/>
          <w:sz w:val="28"/>
        </w:rPr>
      </w:pPr>
      <w:r>
        <w:rPr>
          <w:b/>
          <w:bCs/>
          <w:iCs/>
          <w:sz w:val="28"/>
        </w:rPr>
        <w:t xml:space="preserve">Security </w:t>
      </w:r>
    </w:p>
    <w:p w14:paraId="6381F4F0" w14:textId="77777777" w:rsidR="00E33546" w:rsidRDefault="00E33546" w:rsidP="007077C6">
      <w:pPr>
        <w:ind w:left="720"/>
      </w:pPr>
      <w:r>
        <w:t>Ill-intentioned people might break in</w:t>
      </w:r>
      <w:r w:rsidR="00C538F1">
        <w:t>to</w:t>
      </w:r>
      <w:r>
        <w:t xml:space="preserve"> our system and send false data</w:t>
      </w:r>
      <w:r w:rsidR="007077C6">
        <w:t xml:space="preserve"> </w:t>
      </w:r>
      <w:r w:rsidR="00035AED">
        <w:t>to the server:</w:t>
      </w:r>
      <w:r>
        <w:t xml:space="preserve"> </w:t>
      </w:r>
      <w:r w:rsidR="00C538F1">
        <w:t xml:space="preserve">this </w:t>
      </w:r>
      <w:r w:rsidR="00035AED">
        <w:t>can cause</w:t>
      </w:r>
      <w:r w:rsidR="007077C6">
        <w:t xml:space="preserve"> erroneous or missed warnings</w:t>
      </w:r>
      <w:r w:rsidR="00C538F1">
        <w:t xml:space="preserve"> and possibly greater risks</w:t>
      </w:r>
      <w:r w:rsidR="007077C6">
        <w:t xml:space="preserve">. We must keep the connection between the sensors and the server as secure as possible, while also being able to guarantee </w:t>
      </w:r>
      <w:r w:rsidR="00C538F1">
        <w:t>the system’s efficiency and fulfilling its requirements</w:t>
      </w:r>
      <w:r w:rsidR="007077C6">
        <w:t>. Connection between Server and Client</w:t>
      </w:r>
      <w:r w:rsidR="00035AED">
        <w:t>, or server and the two DBs,</w:t>
      </w:r>
      <w:r w:rsidR="007077C6">
        <w:t xml:space="preserve"> should also be secure</w:t>
      </w:r>
      <w:r w:rsidR="00035AED">
        <w:t>,</w:t>
      </w:r>
      <w:r w:rsidR="007077C6">
        <w:t xml:space="preserve"> but </w:t>
      </w:r>
      <w:r w:rsidR="00C538F1">
        <w:t xml:space="preserve">assuring </w:t>
      </w:r>
      <w:r w:rsidR="007077C6">
        <w:t>the correctness of our data takes priority.</w:t>
      </w:r>
    </w:p>
    <w:p w14:paraId="0B9E93E7" w14:textId="77777777" w:rsidR="00035AED" w:rsidRDefault="00035AED" w:rsidP="007077C6">
      <w:pPr>
        <w:ind w:left="720"/>
      </w:pPr>
      <w:r>
        <w:t>This comes down to choosing the right balance for efficiency and security: tests are necessary to understand which protocol is the fittest for our project.</w:t>
      </w:r>
    </w:p>
    <w:p w14:paraId="5D9CA9EE" w14:textId="77777777" w:rsidR="00035AED" w:rsidDel="00083437" w:rsidRDefault="00035AED" w:rsidP="007077C6">
      <w:pPr>
        <w:ind w:left="720"/>
        <w:rPr>
          <w:del w:id="266" w:author="Andrea D'Angelo" w:date="2019-01-20T10:49:00Z"/>
        </w:rPr>
      </w:pPr>
    </w:p>
    <w:p w14:paraId="5E300552" w14:textId="77777777" w:rsidR="00035AED" w:rsidRPr="007077C6" w:rsidDel="00083437" w:rsidRDefault="00035AED" w:rsidP="007077C6">
      <w:pPr>
        <w:ind w:left="720"/>
        <w:rPr>
          <w:del w:id="267" w:author="Andrea D'Angelo" w:date="2019-01-20T10:49:00Z"/>
        </w:rPr>
      </w:pPr>
    </w:p>
    <w:p w14:paraId="73491046" w14:textId="77777777" w:rsidR="00E33546" w:rsidRDefault="00E33546">
      <w:pPr>
        <w:rPr>
          <w:b/>
          <w:bCs/>
          <w:iCs/>
          <w:sz w:val="28"/>
        </w:rPr>
        <w:pPrChange w:id="268" w:author="Andrea D'Angelo" w:date="2019-01-20T10:49:00Z">
          <w:pPr>
            <w:ind w:left="720"/>
          </w:pPr>
        </w:pPrChange>
      </w:pPr>
    </w:p>
    <w:p w14:paraId="55024670" w14:textId="77777777" w:rsidR="00E33546" w:rsidRDefault="007077C6" w:rsidP="00E33546">
      <w:pPr>
        <w:numPr>
          <w:ilvl w:val="0"/>
          <w:numId w:val="35"/>
        </w:numPr>
        <w:rPr>
          <w:b/>
          <w:bCs/>
          <w:iCs/>
          <w:sz w:val="28"/>
        </w:rPr>
      </w:pPr>
      <w:r>
        <w:rPr>
          <w:b/>
          <w:bCs/>
          <w:iCs/>
          <w:sz w:val="28"/>
        </w:rPr>
        <w:t>Scalability</w:t>
      </w:r>
    </w:p>
    <w:p w14:paraId="53551E03" w14:textId="77777777" w:rsidR="007077C6" w:rsidRPr="00035AED" w:rsidDel="00A71428" w:rsidRDefault="007077C6">
      <w:pPr>
        <w:ind w:left="720"/>
        <w:rPr>
          <w:del w:id="269" w:author="Andrea D'Angelo" w:date="2019-01-18T17:42:00Z"/>
          <w:bCs/>
          <w:iCs/>
          <w:sz w:val="28"/>
        </w:rPr>
        <w:pPrChange w:id="270" w:author="Andrea D'Angelo" w:date="2019-01-18T17:42:00Z">
          <w:pPr>
            <w:pStyle w:val="Titolo"/>
            <w:spacing w:line="360" w:lineRule="auto"/>
          </w:pPr>
        </w:pPrChange>
      </w:pPr>
      <w:r>
        <w:t xml:space="preserve">We assume the system is constantly growing, therefore new sensors could be installed rather frequently. Our system should be able to grow while maintaining the same efficiency. This is done by separating our Model (stored in the relational DB) from the signal handling, maintained in a Time Series Database. </w:t>
      </w:r>
      <w:r w:rsidR="00035AED">
        <w:t xml:space="preserve">This non-functional requirement is also heavily tied to </w:t>
      </w:r>
      <w:r w:rsidR="00035AED">
        <w:rPr>
          <w:i/>
        </w:rPr>
        <w:t>Efficiency.</w:t>
      </w:r>
      <w:r w:rsidR="00101392" w:rsidRPr="00101392">
        <w:rPr>
          <w:rFonts w:cs="Noto Sans Devanagari"/>
          <w:i/>
          <w:kern w:val="3"/>
          <w:lang w:val="it-IT" w:eastAsia="zh-CN" w:bidi="hi-IN"/>
        </w:rPr>
        <w:t xml:space="preserve"> </w:t>
      </w:r>
      <w:proofErr w:type="spellStart"/>
      <w:r w:rsidR="00101392" w:rsidRPr="00101392">
        <w:rPr>
          <w:lang w:val="it-IT"/>
        </w:rPr>
        <w:t>Having</w:t>
      </w:r>
      <w:proofErr w:type="spellEnd"/>
      <w:r w:rsidR="00101392" w:rsidRPr="00101392">
        <w:rPr>
          <w:lang w:val="it-IT"/>
        </w:rPr>
        <w:t xml:space="preserve"> an </w:t>
      </w:r>
      <w:proofErr w:type="spellStart"/>
      <w:r w:rsidR="00101392" w:rsidRPr="00101392">
        <w:rPr>
          <w:lang w:val="it-IT"/>
        </w:rPr>
        <w:t>efficient</w:t>
      </w:r>
      <w:proofErr w:type="spellEnd"/>
      <w:r w:rsidR="00101392" w:rsidRPr="00101392">
        <w:rPr>
          <w:lang w:val="it-IT"/>
        </w:rPr>
        <w:t xml:space="preserve"> and </w:t>
      </w:r>
      <w:proofErr w:type="spellStart"/>
      <w:r w:rsidR="00101392" w:rsidRPr="00101392">
        <w:rPr>
          <w:lang w:val="it-IT"/>
        </w:rPr>
        <w:t>scalable</w:t>
      </w:r>
      <w:proofErr w:type="spellEnd"/>
      <w:r w:rsidR="00101392" w:rsidRPr="00101392">
        <w:rPr>
          <w:lang w:val="it-IT"/>
        </w:rPr>
        <w:t xml:space="preserve"> system, </w:t>
      </w:r>
      <w:proofErr w:type="spellStart"/>
      <w:r w:rsidR="00101392" w:rsidRPr="00101392">
        <w:rPr>
          <w:lang w:val="it-IT"/>
        </w:rPr>
        <w:t>also</w:t>
      </w:r>
      <w:proofErr w:type="spellEnd"/>
      <w:r w:rsidR="00101392" w:rsidRPr="00101392">
        <w:rPr>
          <w:lang w:val="it-IT"/>
        </w:rPr>
        <w:t xml:space="preserve"> </w:t>
      </w:r>
      <w:proofErr w:type="spellStart"/>
      <w:r w:rsidR="00101392" w:rsidRPr="00101392">
        <w:rPr>
          <w:lang w:val="it-IT"/>
        </w:rPr>
        <w:t>means</w:t>
      </w:r>
      <w:proofErr w:type="spellEnd"/>
      <w:r w:rsidR="00101392" w:rsidRPr="00101392">
        <w:rPr>
          <w:lang w:val="it-IT"/>
        </w:rPr>
        <w:t xml:space="preserve"> </w:t>
      </w:r>
      <w:proofErr w:type="spellStart"/>
      <w:r w:rsidR="00101392" w:rsidRPr="00101392">
        <w:rPr>
          <w:lang w:val="it-IT"/>
        </w:rPr>
        <w:t>having</w:t>
      </w:r>
      <w:proofErr w:type="spellEnd"/>
      <w:r w:rsidR="00101392" w:rsidRPr="00101392">
        <w:rPr>
          <w:lang w:val="it-IT"/>
        </w:rPr>
        <w:t xml:space="preserve"> a </w:t>
      </w:r>
      <w:proofErr w:type="spellStart"/>
      <w:r w:rsidR="00101392" w:rsidRPr="00101392">
        <w:rPr>
          <w:lang w:val="it-IT"/>
        </w:rPr>
        <w:t>cheaper</w:t>
      </w:r>
      <w:proofErr w:type="spellEnd"/>
      <w:r w:rsidR="00101392" w:rsidRPr="00101392">
        <w:rPr>
          <w:lang w:val="it-IT"/>
        </w:rPr>
        <w:t xml:space="preserve"> system </w:t>
      </w:r>
      <w:proofErr w:type="spellStart"/>
      <w:r w:rsidR="00101392" w:rsidRPr="00101392">
        <w:rPr>
          <w:lang w:val="it-IT"/>
        </w:rPr>
        <w:t>both</w:t>
      </w:r>
      <w:proofErr w:type="spellEnd"/>
      <w:r w:rsidR="00101392" w:rsidRPr="00101392">
        <w:rPr>
          <w:lang w:val="it-IT"/>
        </w:rPr>
        <w:t xml:space="preserve"> to set up and to operate.</w:t>
      </w:r>
    </w:p>
    <w:p w14:paraId="036D4571" w14:textId="77777777" w:rsidR="00C906ED" w:rsidRPr="00A71428" w:rsidRDefault="00035AED">
      <w:pPr>
        <w:ind w:left="720"/>
        <w:rPr>
          <w:rPrChange w:id="271" w:author="Andrea D'Angelo" w:date="2019-01-18T17:42:00Z">
            <w:rPr>
              <w:color w:val="4F81BD"/>
              <w:sz w:val="28"/>
              <w:szCs w:val="24"/>
            </w:rPr>
          </w:rPrChange>
        </w:rPr>
        <w:pPrChange w:id="272" w:author="Andrea D'Angelo" w:date="2019-01-18T17:42:00Z">
          <w:pPr>
            <w:pStyle w:val="Titolo"/>
            <w:spacing w:line="360" w:lineRule="auto"/>
          </w:pPr>
        </w:pPrChange>
      </w:pPr>
      <w:del w:id="273" w:author="Andrea D'Angelo" w:date="2019-01-18T17:42:00Z">
        <w:r w:rsidDel="00A71428">
          <w:rPr>
            <w:rStyle w:val="Enfasiintensa"/>
            <w:sz w:val="28"/>
          </w:rPr>
          <w:tab/>
        </w:r>
      </w:del>
    </w:p>
    <w:p w14:paraId="120DA631" w14:textId="77777777" w:rsidR="00ED46F1" w:rsidRPr="005D369E" w:rsidRDefault="0047226A" w:rsidP="00ED46F1">
      <w:pPr>
        <w:pStyle w:val="Titolo"/>
        <w:spacing w:line="360" w:lineRule="auto"/>
        <w:rPr>
          <w:rStyle w:val="Enfasiintensa"/>
          <w:sz w:val="28"/>
        </w:rPr>
      </w:pPr>
      <w:r>
        <w:rPr>
          <w:rStyle w:val="Enfasiintensa"/>
          <w:sz w:val="28"/>
        </w:rPr>
        <w:lastRenderedPageBreak/>
        <w:t xml:space="preserve">A.3 </w:t>
      </w:r>
      <w:r w:rsidR="00BD56BD">
        <w:rPr>
          <w:rStyle w:val="Enfasiintensa"/>
          <w:sz w:val="28"/>
        </w:rPr>
        <w:t>Excluded Requirements</w:t>
      </w:r>
    </w:p>
    <w:p w14:paraId="30AD6ABC" w14:textId="77777777" w:rsidR="00BB693F" w:rsidRPr="00BB693F" w:rsidRDefault="007077C6" w:rsidP="00BB693F">
      <w:r w:rsidRPr="00BB693F">
        <w:t xml:space="preserve">1) </w:t>
      </w:r>
      <w:r w:rsidRPr="00BB693F">
        <w:rPr>
          <w:b/>
        </w:rPr>
        <w:t>Emergency Management.</w:t>
      </w:r>
      <w:r w:rsidRPr="00BB693F">
        <w:t xml:space="preserve"> The system does not provide any functionality to interact with emergencies (e.g., calling firefighters). It is only used to check the data the sensors are sending</w:t>
      </w:r>
      <w:r w:rsidR="00BB693F" w:rsidRPr="00BB693F">
        <w:t>.</w:t>
      </w:r>
    </w:p>
    <w:p w14:paraId="07E48C56" w14:textId="77777777" w:rsidR="00BB693F" w:rsidRDefault="00BB693F" w:rsidP="00BB693F"/>
    <w:p w14:paraId="65E87124" w14:textId="77777777" w:rsidR="00BB693F" w:rsidRPr="00BB693F" w:rsidRDefault="00BB693F" w:rsidP="00BB693F">
      <w:pPr>
        <w:rPr>
          <w:rFonts w:ascii="Arial" w:hAnsi="Arial" w:cs="Arial"/>
          <w:sz w:val="22"/>
          <w:szCs w:val="22"/>
        </w:rPr>
      </w:pPr>
      <w:r w:rsidRPr="00BB693F">
        <w:rPr>
          <w:rFonts w:ascii="Arial" w:hAnsi="Arial" w:cs="Arial"/>
          <w:sz w:val="22"/>
          <w:szCs w:val="22"/>
        </w:rPr>
        <w:t xml:space="preserve">2) </w:t>
      </w:r>
      <w:r w:rsidRPr="00BB693F">
        <w:rPr>
          <w:rFonts w:ascii="Arial" w:hAnsi="Arial" w:cs="Arial"/>
          <w:b/>
          <w:sz w:val="22"/>
          <w:szCs w:val="22"/>
        </w:rPr>
        <w:t xml:space="preserve">Portability. </w:t>
      </w:r>
      <w:r w:rsidRPr="00BB693F">
        <w:rPr>
          <w:rFonts w:ascii="Arial" w:hAnsi="Arial" w:cs="Arial"/>
          <w:sz w:val="22"/>
          <w:szCs w:val="22"/>
        </w:rPr>
        <w:t xml:space="preserve">Our system is very specific and must work with a </w:t>
      </w:r>
      <w:proofErr w:type="gramStart"/>
      <w:r w:rsidRPr="00BB693F">
        <w:rPr>
          <w:rFonts w:ascii="Arial" w:hAnsi="Arial" w:cs="Arial"/>
          <w:sz w:val="22"/>
          <w:szCs w:val="22"/>
        </w:rPr>
        <w:t>particular kind</w:t>
      </w:r>
      <w:proofErr w:type="gramEnd"/>
      <w:r w:rsidRPr="00BB693F">
        <w:rPr>
          <w:rFonts w:ascii="Arial" w:hAnsi="Arial" w:cs="Arial"/>
          <w:sz w:val="22"/>
          <w:szCs w:val="22"/>
        </w:rPr>
        <w:t xml:space="preserve"> of sensors that are preconfigured for a certain behavior. It would be hard to code modules that are generic for any data-collection software without lowing performances, so it won’t be our goal for now.</w:t>
      </w:r>
    </w:p>
    <w:p w14:paraId="2149713C" w14:textId="77777777" w:rsidR="00BB693F" w:rsidRPr="00BB693F" w:rsidRDefault="00BB693F" w:rsidP="00BB693F">
      <w:pPr>
        <w:rPr>
          <w:rFonts w:ascii="Arial" w:hAnsi="Arial" w:cs="Arial"/>
          <w:sz w:val="22"/>
          <w:szCs w:val="22"/>
        </w:rPr>
      </w:pPr>
    </w:p>
    <w:p w14:paraId="1989C7A4" w14:textId="77777777" w:rsidR="00BB693F" w:rsidRPr="00101392" w:rsidRDefault="00BB693F" w:rsidP="00BB693F">
      <w:pPr>
        <w:rPr>
          <w:rFonts w:ascii="Arial" w:hAnsi="Arial" w:cs="Arial"/>
        </w:rPr>
      </w:pPr>
      <w:r w:rsidRPr="00BB693F">
        <w:rPr>
          <w:rFonts w:ascii="Arial" w:hAnsi="Arial" w:cs="Arial"/>
          <w:sz w:val="22"/>
          <w:szCs w:val="22"/>
        </w:rPr>
        <w:t xml:space="preserve">3) </w:t>
      </w:r>
      <w:r w:rsidRPr="00BB693F">
        <w:rPr>
          <w:rFonts w:ascii="Arial" w:hAnsi="Arial" w:cs="Arial"/>
          <w:b/>
          <w:sz w:val="22"/>
          <w:szCs w:val="22"/>
        </w:rPr>
        <w:t>Legal Requirements.</w:t>
      </w:r>
      <w:r w:rsidRPr="00BB693F">
        <w:rPr>
          <w:rFonts w:ascii="Arial" w:hAnsi="Arial" w:cs="Arial"/>
          <w:sz w:val="22"/>
          <w:szCs w:val="22"/>
        </w:rPr>
        <w:t xml:space="preserve"> We assume sensors are placed according to the law and no invasion of privacy is perpetuated</w:t>
      </w:r>
      <w:r w:rsidR="00101392">
        <w:rPr>
          <w:rFonts w:ascii="Arial" w:hAnsi="Arial" w:cs="Arial"/>
          <w:sz w:val="22"/>
          <w:szCs w:val="22"/>
        </w:rPr>
        <w:t>, so we will ignore this for now.</w:t>
      </w:r>
    </w:p>
    <w:p w14:paraId="55BCA4EF" w14:textId="77777777" w:rsidR="00240A4A" w:rsidRPr="00101392" w:rsidRDefault="00240A4A" w:rsidP="00101392">
      <w:pPr>
        <w:pStyle w:val="Titolo"/>
        <w:spacing w:line="360" w:lineRule="auto"/>
        <w:rPr>
          <w:b/>
          <w:bCs/>
          <w:i/>
          <w:iCs/>
          <w:color w:val="4F81BD"/>
          <w:sz w:val="28"/>
        </w:rPr>
      </w:pPr>
    </w:p>
    <w:p w14:paraId="4110542B" w14:textId="77777777" w:rsidR="00B15731" w:rsidRPr="00ED0CA0" w:rsidRDefault="0047226A" w:rsidP="00B15731">
      <w:pPr>
        <w:pStyle w:val="Titolo"/>
        <w:spacing w:line="360" w:lineRule="auto"/>
        <w:rPr>
          <w:rStyle w:val="Enfasiintensa"/>
          <w:sz w:val="28"/>
        </w:rPr>
      </w:pPr>
      <w:r>
        <w:rPr>
          <w:rStyle w:val="Enfasiintensa"/>
          <w:sz w:val="28"/>
        </w:rPr>
        <w:t xml:space="preserve">A.4 </w:t>
      </w:r>
      <w:r w:rsidR="00B15731">
        <w:rPr>
          <w:rStyle w:val="Enfasiintensa"/>
          <w:sz w:val="28"/>
        </w:rPr>
        <w:t>Assumptions</w:t>
      </w:r>
    </w:p>
    <w:p w14:paraId="2A79CC51" w14:textId="77777777" w:rsidR="007077C6" w:rsidRDefault="007077C6" w:rsidP="007077C6">
      <w:pPr>
        <w:rPr>
          <w:rFonts w:ascii="Arial" w:hAnsi="Arial" w:cs="Arial"/>
          <w:i/>
          <w:sz w:val="22"/>
        </w:rPr>
      </w:pPr>
      <w:r w:rsidRPr="007077C6">
        <w:rPr>
          <w:rFonts w:ascii="Arial" w:hAnsi="Arial" w:cs="Arial"/>
          <w:i/>
          <w:sz w:val="22"/>
        </w:rPr>
        <w:t xml:space="preserve">1) We assume the sensors are already in place and their positioning is reasonable. A sensor placed near a fireplace would probably show unusual values when </w:t>
      </w:r>
      <w:r w:rsidR="00C538F1">
        <w:rPr>
          <w:rFonts w:ascii="Arial" w:hAnsi="Arial" w:cs="Arial"/>
          <w:i/>
          <w:sz w:val="22"/>
        </w:rPr>
        <w:t>it is not needed</w:t>
      </w:r>
      <w:r w:rsidRPr="007077C6">
        <w:rPr>
          <w:rFonts w:ascii="Arial" w:hAnsi="Arial" w:cs="Arial"/>
          <w:i/>
          <w:sz w:val="22"/>
        </w:rPr>
        <w:t xml:space="preserve">. </w:t>
      </w:r>
      <w:ins w:id="274" w:author="Andrea D'Angelo" w:date="2019-01-18T17:52:00Z">
        <w:r w:rsidR="00E16E28">
          <w:rPr>
            <w:rFonts w:ascii="Arial" w:hAnsi="Arial" w:cs="Arial"/>
            <w:i/>
            <w:sz w:val="22"/>
          </w:rPr>
          <w:t>We also assume they are preconfigured with an ID already known to the system, and it is placed in the correct area.</w:t>
        </w:r>
      </w:ins>
    </w:p>
    <w:p w14:paraId="1D9FF8F9" w14:textId="77777777" w:rsidR="007077C6" w:rsidRPr="007077C6" w:rsidRDefault="007077C6" w:rsidP="007077C6">
      <w:pPr>
        <w:rPr>
          <w:rFonts w:ascii="Arial" w:hAnsi="Arial" w:cs="Arial"/>
          <w:i/>
          <w:sz w:val="22"/>
        </w:rPr>
      </w:pPr>
    </w:p>
    <w:p w14:paraId="1D1F2F1E" w14:textId="77777777" w:rsidR="00B15731" w:rsidRDefault="007077C6" w:rsidP="007077C6">
      <w:r w:rsidRPr="007077C6">
        <w:rPr>
          <w:rFonts w:ascii="Arial" w:hAnsi="Arial" w:cs="Arial"/>
          <w:i/>
          <w:sz w:val="22"/>
        </w:rPr>
        <w:t>2) “Alert” and “Warning” have very different meanings in our system. We have an alert when one type of parameter (e.g.: temperature) has a value that is over the threshold. A warning is issued when two or more types of parameters are above the threshold, and the manager must be alerted immediately.</w:t>
      </w:r>
    </w:p>
    <w:p w14:paraId="505F5063" w14:textId="77777777" w:rsidR="00B15731" w:rsidRDefault="00B15731" w:rsidP="00B15731"/>
    <w:p w14:paraId="739BD288" w14:textId="77777777" w:rsidR="00035AED" w:rsidRPr="00035AED" w:rsidRDefault="00035AED" w:rsidP="00B15731">
      <w:pPr>
        <w:rPr>
          <w:rFonts w:ascii="Arial" w:hAnsi="Arial" w:cs="Arial"/>
          <w:i/>
          <w:sz w:val="22"/>
          <w:szCs w:val="22"/>
        </w:rPr>
      </w:pPr>
      <w:r w:rsidRPr="00035AED">
        <w:rPr>
          <w:rFonts w:ascii="Arial" w:hAnsi="Arial" w:cs="Arial"/>
          <w:i/>
          <w:sz w:val="22"/>
          <w:szCs w:val="22"/>
        </w:rPr>
        <w:t>3) We assume we have no budget limit, as it was not explicitly expressed in the requirements. Of course, we still tried to plan smart and without waste.</w:t>
      </w:r>
    </w:p>
    <w:p w14:paraId="3BE8B32D" w14:textId="77777777" w:rsidR="006750E4" w:rsidRDefault="006750E4" w:rsidP="006750E4"/>
    <w:p w14:paraId="692EA448" w14:textId="77777777" w:rsidR="00BB52C8" w:rsidRDefault="00035AED" w:rsidP="00BB52C8">
      <w:pPr>
        <w:rPr>
          <w:rFonts w:ascii="Arial" w:hAnsi="Arial" w:cs="Arial"/>
          <w:i/>
          <w:sz w:val="22"/>
          <w:szCs w:val="22"/>
        </w:rPr>
      </w:pPr>
      <w:r w:rsidRPr="00035AED">
        <w:rPr>
          <w:rFonts w:ascii="Arial" w:hAnsi="Arial" w:cs="Arial"/>
          <w:i/>
          <w:sz w:val="22"/>
          <w:szCs w:val="22"/>
        </w:rPr>
        <w:t xml:space="preserve">4) We assume sensors are configured to have a unique ID that does not already exist in our system, and that can be communicated to our server to a certain port. </w:t>
      </w:r>
      <w:ins w:id="275" w:author="Andrea D'Angelo" w:date="2019-01-14T13:36:00Z">
        <w:r w:rsidR="00C906ED">
          <w:rPr>
            <w:rFonts w:ascii="Arial" w:hAnsi="Arial" w:cs="Arial"/>
            <w:i/>
            <w:sz w:val="22"/>
            <w:szCs w:val="22"/>
          </w:rPr>
          <w:t xml:space="preserve">We also assume they are pre-configured to send more signals if they find that the detected value is above the threshold. </w:t>
        </w:r>
      </w:ins>
    </w:p>
    <w:p w14:paraId="3D613D51" w14:textId="77777777" w:rsidR="00101392" w:rsidRDefault="00101392" w:rsidP="00BB52C8">
      <w:pPr>
        <w:rPr>
          <w:rFonts w:ascii="Arial" w:hAnsi="Arial" w:cs="Arial"/>
          <w:i/>
          <w:sz w:val="22"/>
          <w:szCs w:val="22"/>
        </w:rPr>
      </w:pPr>
    </w:p>
    <w:p w14:paraId="567A1A20" w14:textId="77777777" w:rsidR="00101392" w:rsidRPr="00035AED" w:rsidRDefault="00101392" w:rsidP="00BB52C8">
      <w:pPr>
        <w:rPr>
          <w:rFonts w:ascii="Arial" w:hAnsi="Arial" w:cs="Arial"/>
          <w:i/>
          <w:sz w:val="22"/>
          <w:szCs w:val="22"/>
        </w:rPr>
      </w:pPr>
      <w:r>
        <w:rPr>
          <w:rFonts w:ascii="Arial" w:hAnsi="Arial" w:cs="Arial"/>
          <w:i/>
          <w:sz w:val="22"/>
          <w:szCs w:val="22"/>
        </w:rPr>
        <w:t xml:space="preserve">5) </w:t>
      </w:r>
      <w:r w:rsidRPr="00101392">
        <w:rPr>
          <w:rFonts w:ascii="Arial" w:hAnsi="Arial" w:cs="Arial"/>
          <w:i/>
          <w:sz w:val="22"/>
          <w:szCs w:val="22"/>
        </w:rPr>
        <w:t>We assume sensors are placed according to the law and no invasion of privacy is perpetuated</w:t>
      </w:r>
      <w:r>
        <w:rPr>
          <w:rFonts w:ascii="Arial" w:hAnsi="Arial" w:cs="Arial"/>
          <w:i/>
          <w:sz w:val="22"/>
          <w:szCs w:val="22"/>
        </w:rPr>
        <w:t>.</w:t>
      </w:r>
    </w:p>
    <w:p w14:paraId="25492554" w14:textId="77777777" w:rsidR="00E4636F" w:rsidRDefault="00E4636F" w:rsidP="00BB52C8"/>
    <w:p w14:paraId="0229C9FB" w14:textId="77777777" w:rsidR="00E4636F" w:rsidRDefault="00E4636F" w:rsidP="00BB52C8"/>
    <w:p w14:paraId="18365A15" w14:textId="77777777" w:rsidR="003C1370" w:rsidRPr="00BD56BD" w:rsidRDefault="003C1370" w:rsidP="003C1370">
      <w:pPr>
        <w:widowControl w:val="0"/>
        <w:autoSpaceDE w:val="0"/>
        <w:autoSpaceDN w:val="0"/>
        <w:adjustRightInd w:val="0"/>
        <w:spacing w:after="300" w:line="360" w:lineRule="auto"/>
        <w:rPr>
          <w:rFonts w:ascii="Cambria" w:eastAsia="MS Mincho" w:hAnsi="Cambria" w:cs="Cambria"/>
          <w:b/>
          <w:bCs/>
          <w:i/>
          <w:iCs/>
          <w:color w:val="4F81BD"/>
          <w:spacing w:val="5"/>
          <w:kern w:val="1"/>
          <w:sz w:val="28"/>
          <w:szCs w:val="28"/>
        </w:rPr>
      </w:pPr>
      <w:r w:rsidRPr="00BD56BD">
        <w:rPr>
          <w:rFonts w:ascii="Cambria" w:eastAsia="MS Mincho" w:hAnsi="Cambria" w:cs="Cambria"/>
          <w:b/>
          <w:bCs/>
          <w:i/>
          <w:iCs/>
          <w:color w:val="4F81BD"/>
          <w:spacing w:val="5"/>
          <w:kern w:val="1"/>
          <w:sz w:val="28"/>
          <w:szCs w:val="28"/>
        </w:rPr>
        <w:t>A.5 Prioritization</w:t>
      </w:r>
    </w:p>
    <w:p w14:paraId="782A9E6F" w14:textId="77777777" w:rsidR="00E4636F" w:rsidRPr="00BD56BD" w:rsidRDefault="007077C6" w:rsidP="007077C6">
      <w:r w:rsidRPr="007077C6">
        <w:rPr>
          <w:rFonts w:ascii="Arial" w:hAnsi="Arial" w:cs="Arial"/>
          <w:sz w:val="22"/>
        </w:rPr>
        <w:t>Here is the list of the functional requirements in priority order:</w:t>
      </w:r>
    </w:p>
    <w:p w14:paraId="160D121F" w14:textId="77777777" w:rsidR="00E4636F" w:rsidRDefault="00E4636F" w:rsidP="00BB52C8"/>
    <w:p w14:paraId="0E7CE43D" w14:textId="77777777" w:rsidR="007077C6" w:rsidRDefault="007077C6" w:rsidP="007077C6">
      <w:pPr>
        <w:numPr>
          <w:ilvl w:val="0"/>
          <w:numId w:val="36"/>
        </w:numPr>
      </w:pPr>
      <w:r>
        <w:lastRenderedPageBreak/>
        <w:t>Unusual values must be shown with appropriate colors based on their priority.</w:t>
      </w:r>
    </w:p>
    <w:p w14:paraId="684CBBBE" w14:textId="77777777" w:rsidR="007077C6" w:rsidDel="00B52350" w:rsidRDefault="007077C6" w:rsidP="00B52350">
      <w:pPr>
        <w:numPr>
          <w:ilvl w:val="0"/>
          <w:numId w:val="36"/>
        </w:numPr>
        <w:rPr>
          <w:del w:id="276" w:author="Andrea D'Angelo" w:date="2019-01-18T16:57:00Z"/>
        </w:rPr>
      </w:pPr>
      <w:r>
        <w:t>Values over the defined threshold must be shown explicitly.</w:t>
      </w:r>
    </w:p>
    <w:p w14:paraId="62CB6214" w14:textId="77777777" w:rsidR="007077C6" w:rsidRDefault="007077C6" w:rsidP="00B52350">
      <w:pPr>
        <w:numPr>
          <w:ilvl w:val="0"/>
          <w:numId w:val="36"/>
        </w:numPr>
      </w:pPr>
      <w:del w:id="277" w:author="Andrea D'Angelo" w:date="2019-01-18T16:57:00Z">
        <w:r w:rsidDel="00B52350">
          <w:delText xml:space="preserve">If a sensor detects unusual data, </w:delText>
        </w:r>
        <w:r w:rsidR="00CA4048" w:rsidDel="00B52350">
          <w:delText>its frequency must be updated</w:delText>
        </w:r>
        <w:r w:rsidDel="00B52350">
          <w:delText>.</w:delText>
        </w:r>
      </w:del>
    </w:p>
    <w:p w14:paraId="2F7E9559" w14:textId="77777777" w:rsidR="007077C6" w:rsidRDefault="007077C6" w:rsidP="007077C6">
      <w:pPr>
        <w:numPr>
          <w:ilvl w:val="0"/>
          <w:numId w:val="36"/>
        </w:numPr>
      </w:pPr>
      <w:r>
        <w:t>Th</w:t>
      </w:r>
      <w:r w:rsidR="00101392">
        <w:t xml:space="preserve">ere are three types of managers, related to the zones they </w:t>
      </w:r>
      <w:proofErr w:type="gramStart"/>
      <w:r w:rsidR="00101392">
        <w:t>have to</w:t>
      </w:r>
      <w:proofErr w:type="gramEnd"/>
      <w:r w:rsidR="00101392">
        <w:t xml:space="preserve"> monitor.</w:t>
      </w:r>
    </w:p>
    <w:p w14:paraId="26344961" w14:textId="77777777" w:rsidR="007077C6" w:rsidRDefault="007077C6" w:rsidP="007077C6">
      <w:pPr>
        <w:numPr>
          <w:ilvl w:val="0"/>
          <w:numId w:val="36"/>
        </w:numPr>
      </w:pPr>
      <w:r>
        <w:t>Dashboard must show all sensors.</w:t>
      </w:r>
    </w:p>
    <w:p w14:paraId="3EEFE41B" w14:textId="77777777" w:rsidR="007077C6" w:rsidRDefault="005F235A" w:rsidP="007077C6">
      <w:pPr>
        <w:numPr>
          <w:ilvl w:val="0"/>
          <w:numId w:val="36"/>
        </w:numPr>
      </w:pPr>
      <w:r>
        <w:t>Admin</w:t>
      </w:r>
      <w:r w:rsidR="007077C6">
        <w:t xml:space="preserve"> must be able to change the defined thresholds.</w:t>
      </w:r>
    </w:p>
    <w:p w14:paraId="140EBFCB" w14:textId="77777777" w:rsidR="007077C6" w:rsidRDefault="007077C6" w:rsidP="007077C6">
      <w:pPr>
        <w:numPr>
          <w:ilvl w:val="0"/>
          <w:numId w:val="36"/>
        </w:numPr>
      </w:pPr>
      <w:r>
        <w:t>The system must be able to detect sensors’ failures and warnings. If there are backup sensors for a measured property, the waring will have a lower priority.</w:t>
      </w:r>
    </w:p>
    <w:p w14:paraId="14E09C60" w14:textId="77777777" w:rsidR="007077C6" w:rsidRDefault="007077C6" w:rsidP="007077C6">
      <w:pPr>
        <w:numPr>
          <w:ilvl w:val="0"/>
          <w:numId w:val="36"/>
        </w:numPr>
      </w:pPr>
      <w:r>
        <w:t>Different managers are given information with different levels of detail, based on a hierarchic</w:t>
      </w:r>
      <w:r w:rsidR="00CA4048">
        <w:t>al</w:t>
      </w:r>
      <w:r>
        <w:t xml:space="preserve"> relationship.</w:t>
      </w:r>
    </w:p>
    <w:p w14:paraId="07DBC93F" w14:textId="77777777" w:rsidR="007077C6" w:rsidRPr="00CF4A62" w:rsidRDefault="007077C6" w:rsidP="007077C6">
      <w:pPr>
        <w:numPr>
          <w:ilvl w:val="0"/>
          <w:numId w:val="36"/>
        </w:numPr>
      </w:pPr>
      <w:r>
        <w:t xml:space="preserve">The user must be able to select </w:t>
      </w:r>
      <w:r w:rsidR="00CF4A62">
        <w:t xml:space="preserve">a zone </w:t>
      </w:r>
      <w:r w:rsidR="00CF4A62" w:rsidRPr="00CF4A62">
        <w:rPr>
          <w:rFonts w:ascii="Arial" w:hAnsi="Arial" w:cs="Arial"/>
          <w:sz w:val="22"/>
        </w:rPr>
        <w:t>to restrict the sensors displayed only to those in that specific zone.</w:t>
      </w:r>
    </w:p>
    <w:p w14:paraId="15C43C79" w14:textId="77777777" w:rsidR="00DD7C24" w:rsidRDefault="00664B10" w:rsidP="00664B10">
      <w:pPr>
        <w:rPr>
          <w:rFonts w:ascii="Cambria" w:hAnsi="Cambria"/>
        </w:rPr>
      </w:pPr>
      <w:r>
        <w:rPr>
          <w:rFonts w:ascii="Cambria" w:hAnsi="Cambria"/>
        </w:rPr>
        <w:t xml:space="preserve"> </w:t>
      </w:r>
    </w:p>
    <w:p w14:paraId="2450A57B" w14:textId="77777777" w:rsidR="000157E0" w:rsidRDefault="001344B7" w:rsidP="000157E0">
      <w:pPr>
        <w:pStyle w:val="Titolo"/>
        <w:spacing w:line="360" w:lineRule="auto"/>
        <w:rPr>
          <w:rStyle w:val="Enfasiintensa"/>
          <w:sz w:val="28"/>
        </w:rPr>
      </w:pPr>
      <w:r>
        <w:rPr>
          <w:rStyle w:val="Enfasiintensa"/>
          <w:sz w:val="28"/>
        </w:rPr>
        <w:t>B</w:t>
      </w:r>
      <w:r w:rsidR="009131BF" w:rsidRPr="000157E0">
        <w:rPr>
          <w:rStyle w:val="Enfasiintensa"/>
          <w:sz w:val="28"/>
        </w:rPr>
        <w:t xml:space="preserve">.1The static view of the system: Component Diagram </w:t>
      </w:r>
    </w:p>
    <w:p w14:paraId="44E92A03" w14:textId="77777777" w:rsidR="00DD7C24" w:rsidRDefault="00DD7C24" w:rsidP="00DD7C24"/>
    <w:p w14:paraId="3FFD961F" w14:textId="77777777" w:rsidR="00BB693F" w:rsidRDefault="001C724E" w:rsidP="00DD7C24">
      <w:r>
        <w:rPr>
          <w:noProof/>
        </w:rPr>
        <w:drawing>
          <wp:inline distT="0" distB="0" distL="0" distR="0" wp14:anchorId="20947A0F" wp14:editId="7B1B5CC0">
            <wp:extent cx="5491480" cy="417195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1480" cy="4171950"/>
                    </a:xfrm>
                    <a:prstGeom prst="rect">
                      <a:avLst/>
                    </a:prstGeom>
                    <a:noFill/>
                    <a:ln>
                      <a:noFill/>
                    </a:ln>
                  </pic:spPr>
                </pic:pic>
              </a:graphicData>
            </a:graphic>
          </wp:inline>
        </w:drawing>
      </w:r>
    </w:p>
    <w:p w14:paraId="7E7505B7" w14:textId="77777777" w:rsidR="00124748" w:rsidRDefault="00124748" w:rsidP="00DD7C24"/>
    <w:p w14:paraId="6A69313E" w14:textId="77777777" w:rsidR="00124748" w:rsidRDefault="00073FBA" w:rsidP="00073FBA">
      <w:pPr>
        <w:jc w:val="center"/>
        <w:rPr>
          <w:sz w:val="16"/>
          <w:szCs w:val="16"/>
        </w:rPr>
      </w:pPr>
      <w:r w:rsidRPr="00073FBA">
        <w:rPr>
          <w:sz w:val="16"/>
          <w:szCs w:val="16"/>
        </w:rPr>
        <w:t>Figure 3: Component Diagram</w:t>
      </w:r>
    </w:p>
    <w:p w14:paraId="609309CA" w14:textId="77777777" w:rsidR="00073FBA" w:rsidRDefault="00073FBA" w:rsidP="00101392">
      <w:pPr>
        <w:jc w:val="both"/>
        <w:rPr>
          <w:sz w:val="16"/>
          <w:szCs w:val="16"/>
        </w:rPr>
      </w:pPr>
    </w:p>
    <w:p w14:paraId="03EB644D" w14:textId="77777777" w:rsidR="00073FBA" w:rsidRPr="00073FBA" w:rsidRDefault="00073FBA" w:rsidP="00101392">
      <w:pPr>
        <w:jc w:val="both"/>
        <w:rPr>
          <w:sz w:val="22"/>
          <w:szCs w:val="22"/>
        </w:rPr>
      </w:pPr>
      <w:r>
        <w:rPr>
          <w:sz w:val="22"/>
          <w:szCs w:val="22"/>
        </w:rPr>
        <w:t xml:space="preserve">The updated Component Diagram replaces </w:t>
      </w:r>
      <w:proofErr w:type="spellStart"/>
      <w:r>
        <w:rPr>
          <w:sz w:val="22"/>
          <w:szCs w:val="22"/>
        </w:rPr>
        <w:t>NetData</w:t>
      </w:r>
      <w:proofErr w:type="spellEnd"/>
      <w:r>
        <w:rPr>
          <w:sz w:val="22"/>
          <w:szCs w:val="22"/>
        </w:rPr>
        <w:t xml:space="preserve"> with an architecture of our own. Just like last time, the interactions are simplified to show the logical subdivision without too many technical </w:t>
      </w:r>
      <w:r>
        <w:rPr>
          <w:sz w:val="22"/>
          <w:szCs w:val="22"/>
        </w:rPr>
        <w:lastRenderedPageBreak/>
        <w:t xml:space="preserve">details. The three main components are the Sensor, the Server and the Client. The Server manages and checks </w:t>
      </w:r>
      <w:proofErr w:type="gramStart"/>
      <w:r>
        <w:rPr>
          <w:sz w:val="22"/>
          <w:szCs w:val="22"/>
        </w:rPr>
        <w:t>all of</w:t>
      </w:r>
      <w:proofErr w:type="gramEnd"/>
      <w:r>
        <w:rPr>
          <w:sz w:val="22"/>
          <w:szCs w:val="22"/>
        </w:rPr>
        <w:t xml:space="preserve"> the signals before making them available for the Clients.</w:t>
      </w:r>
    </w:p>
    <w:p w14:paraId="7873903F" w14:textId="77777777" w:rsidR="00124748" w:rsidRDefault="00124748" w:rsidP="00DD7C24"/>
    <w:p w14:paraId="0471BC86" w14:textId="77777777" w:rsidR="00124748" w:rsidRDefault="00124748" w:rsidP="00DD7C24"/>
    <w:p w14:paraId="1A5A0912" w14:textId="77777777" w:rsidR="00124748" w:rsidDel="00C906ED" w:rsidRDefault="00124748" w:rsidP="00C37553">
      <w:pPr>
        <w:pStyle w:val="Titolo"/>
        <w:spacing w:line="360" w:lineRule="auto"/>
        <w:rPr>
          <w:del w:id="278" w:author="Andrea D'Angelo" w:date="2019-01-14T13:37:00Z"/>
        </w:rPr>
      </w:pPr>
    </w:p>
    <w:p w14:paraId="0B1AA759" w14:textId="77777777" w:rsidR="00124748" w:rsidDel="00C906ED" w:rsidRDefault="00124748" w:rsidP="00C37553">
      <w:pPr>
        <w:pStyle w:val="Titolo"/>
        <w:spacing w:line="360" w:lineRule="auto"/>
        <w:rPr>
          <w:del w:id="279" w:author="Andrea D'Angelo" w:date="2019-01-14T13:37:00Z"/>
        </w:rPr>
      </w:pPr>
    </w:p>
    <w:p w14:paraId="1892B077" w14:textId="77777777" w:rsidR="00124748" w:rsidDel="00C906ED" w:rsidRDefault="00124748" w:rsidP="00C37553">
      <w:pPr>
        <w:pStyle w:val="Titolo"/>
        <w:spacing w:line="360" w:lineRule="auto"/>
        <w:rPr>
          <w:del w:id="280" w:author="Andrea D'Angelo" w:date="2019-01-14T13:37:00Z"/>
        </w:rPr>
      </w:pPr>
    </w:p>
    <w:p w14:paraId="4E88825F" w14:textId="77777777" w:rsidR="00DD7C24" w:rsidDel="00C906ED" w:rsidRDefault="00DD7C24" w:rsidP="00C37553">
      <w:pPr>
        <w:pStyle w:val="Titolo"/>
        <w:spacing w:line="360" w:lineRule="auto"/>
        <w:rPr>
          <w:del w:id="281" w:author="Andrea D'Angelo" w:date="2019-01-14T13:37:00Z"/>
        </w:rPr>
      </w:pPr>
    </w:p>
    <w:p w14:paraId="65FE58BE" w14:textId="77777777" w:rsidR="00DD7C24" w:rsidDel="00C906ED" w:rsidRDefault="00DD7C24" w:rsidP="00C37553">
      <w:pPr>
        <w:pStyle w:val="Titolo"/>
        <w:spacing w:line="360" w:lineRule="auto"/>
        <w:rPr>
          <w:del w:id="282" w:author="Andrea D'Angelo" w:date="2019-01-14T13:37:00Z"/>
        </w:rPr>
      </w:pPr>
    </w:p>
    <w:p w14:paraId="699F4FE1" w14:textId="77777777" w:rsidR="00664B10" w:rsidDel="00C906ED" w:rsidRDefault="00664B10" w:rsidP="00C37553">
      <w:pPr>
        <w:pStyle w:val="Titolo"/>
        <w:spacing w:line="360" w:lineRule="auto"/>
        <w:rPr>
          <w:del w:id="283" w:author="Andrea D'Angelo" w:date="2019-01-14T13:37:00Z"/>
        </w:rPr>
      </w:pPr>
    </w:p>
    <w:p w14:paraId="1FC8694B" w14:textId="77777777" w:rsidR="00664B10" w:rsidDel="00C906ED" w:rsidRDefault="00664B10" w:rsidP="00C37553">
      <w:pPr>
        <w:pStyle w:val="Titolo"/>
        <w:spacing w:line="360" w:lineRule="auto"/>
        <w:rPr>
          <w:del w:id="284" w:author="Andrea D'Angelo" w:date="2019-01-14T13:37:00Z"/>
        </w:rPr>
      </w:pPr>
    </w:p>
    <w:p w14:paraId="667C3411" w14:textId="77777777" w:rsidR="00664B10" w:rsidRPr="00DD7C24" w:rsidDel="00C906ED" w:rsidRDefault="00664B10" w:rsidP="00C37553">
      <w:pPr>
        <w:pStyle w:val="Titolo"/>
        <w:spacing w:line="360" w:lineRule="auto"/>
        <w:rPr>
          <w:del w:id="285" w:author="Andrea D'Angelo" w:date="2019-01-14T13:37:00Z"/>
        </w:rPr>
      </w:pPr>
    </w:p>
    <w:p w14:paraId="45E65780" w14:textId="77777777" w:rsidR="00AC6DF4" w:rsidRPr="00C37553" w:rsidRDefault="001344B7" w:rsidP="00C37553">
      <w:pPr>
        <w:pStyle w:val="Titolo"/>
        <w:spacing w:line="360" w:lineRule="auto"/>
        <w:rPr>
          <w:b/>
          <w:bCs/>
          <w:i/>
          <w:iCs/>
          <w:color w:val="4F81BD"/>
          <w:sz w:val="28"/>
        </w:rPr>
      </w:pPr>
      <w:r>
        <w:rPr>
          <w:rStyle w:val="Enfasiintensa"/>
          <w:sz w:val="28"/>
        </w:rPr>
        <w:t>B</w:t>
      </w:r>
      <w:r w:rsidR="009131BF" w:rsidRPr="000157E0">
        <w:rPr>
          <w:rStyle w:val="Enfasiintensa"/>
          <w:sz w:val="28"/>
        </w:rPr>
        <w:t>.2 The dynamic vie</w:t>
      </w:r>
      <w:r w:rsidR="000157E0">
        <w:rPr>
          <w:rStyle w:val="Enfasiintensa"/>
          <w:sz w:val="28"/>
        </w:rPr>
        <w:t>w of the software architecture</w:t>
      </w:r>
      <w:r w:rsidR="009131BF" w:rsidRPr="000157E0">
        <w:rPr>
          <w:rStyle w:val="Enfasiintensa"/>
          <w:sz w:val="28"/>
        </w:rPr>
        <w:t>: Sequence Diagram</w:t>
      </w:r>
    </w:p>
    <w:p w14:paraId="30B7B5D9" w14:textId="77777777" w:rsidR="00AC6DF4" w:rsidRDefault="001C724E" w:rsidP="00AC6DF4">
      <w:ins w:id="286" w:author="Andrea D'Angelo" w:date="2019-01-18T16:08:00Z">
        <w:r>
          <w:rPr>
            <w:rFonts w:ascii="Arial" w:hAnsi="Arial" w:cs="Arial"/>
            <w:i/>
            <w:noProof/>
            <w:color w:val="FF0000"/>
            <w:sz w:val="22"/>
          </w:rPr>
          <w:drawing>
            <wp:inline distT="0" distB="0" distL="0" distR="0" wp14:anchorId="63C220A4" wp14:editId="296B2D30">
              <wp:extent cx="5419725" cy="398653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9725" cy="3986530"/>
                      </a:xfrm>
                      <a:prstGeom prst="rect">
                        <a:avLst/>
                      </a:prstGeom>
                      <a:noFill/>
                      <a:ln>
                        <a:noFill/>
                      </a:ln>
                    </pic:spPr>
                  </pic:pic>
                </a:graphicData>
              </a:graphic>
            </wp:inline>
          </w:drawing>
        </w:r>
      </w:ins>
      <w:del w:id="287" w:author="Andrea D'Angelo" w:date="2019-01-18T16:08:00Z">
        <w:r w:rsidDel="009B6D9E">
          <w:rPr>
            <w:rFonts w:ascii="Arial" w:hAnsi="Arial" w:cs="Arial"/>
            <w:i/>
            <w:noProof/>
            <w:color w:val="FF0000"/>
            <w:sz w:val="22"/>
          </w:rPr>
          <w:drawing>
            <wp:inline distT="0" distB="0" distL="0" distR="0" wp14:anchorId="0FB15CB6" wp14:editId="223E7687">
              <wp:extent cx="5467350" cy="52387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5238750"/>
                      </a:xfrm>
                      <a:prstGeom prst="rect">
                        <a:avLst/>
                      </a:prstGeom>
                      <a:noFill/>
                      <a:ln>
                        <a:noFill/>
                      </a:ln>
                    </pic:spPr>
                  </pic:pic>
                </a:graphicData>
              </a:graphic>
            </wp:inline>
          </w:drawing>
        </w:r>
      </w:del>
    </w:p>
    <w:p w14:paraId="12C81256" w14:textId="77777777" w:rsidR="00AC6DF4" w:rsidRDefault="00073FBA" w:rsidP="00073FBA">
      <w:pPr>
        <w:jc w:val="center"/>
        <w:rPr>
          <w:sz w:val="16"/>
          <w:szCs w:val="16"/>
        </w:rPr>
      </w:pPr>
      <w:r>
        <w:rPr>
          <w:sz w:val="16"/>
          <w:szCs w:val="16"/>
        </w:rPr>
        <w:t>Figure 4: Sensors’ data collection Sequence Diagram</w:t>
      </w:r>
    </w:p>
    <w:p w14:paraId="2074322E" w14:textId="77777777" w:rsidR="00073FBA" w:rsidRDefault="00073FBA" w:rsidP="00073FBA">
      <w:pPr>
        <w:jc w:val="center"/>
        <w:rPr>
          <w:sz w:val="22"/>
          <w:szCs w:val="22"/>
        </w:rPr>
      </w:pPr>
    </w:p>
    <w:p w14:paraId="24B5C662" w14:textId="77777777" w:rsidR="00CF4A62" w:rsidRDefault="00CF4A62" w:rsidP="00101392">
      <w:pPr>
        <w:pStyle w:val="Standard"/>
        <w:jc w:val="both"/>
      </w:pPr>
      <w:r>
        <w:rPr>
          <w:sz w:val="22"/>
          <w:szCs w:val="22"/>
        </w:rPr>
        <w:t xml:space="preserve">This diagram shows the parallel data collection from the sensors, it states clear the importance in our system of the cache(s) and the other in-memory structures as they allow us to defer writes to the databases while </w:t>
      </w:r>
      <w:proofErr w:type="gramStart"/>
      <w:r>
        <w:rPr>
          <w:sz w:val="22"/>
          <w:szCs w:val="22"/>
        </w:rPr>
        <w:t>still keep</w:t>
      </w:r>
      <w:proofErr w:type="gramEnd"/>
      <w:r>
        <w:rPr>
          <w:sz w:val="22"/>
          <w:szCs w:val="22"/>
        </w:rPr>
        <w:t xml:space="preserve"> sending updated sensor values and status to the clients.   We use different ports for receiving values and for registering new sensors. The use of HTTP allows fast prototyping and should suffice the performance requirements but in case of necessity can be easily replaced with plain TCP communication as it is loosely coupled with the rest of the system.</w:t>
      </w:r>
    </w:p>
    <w:p w14:paraId="6C8875DD" w14:textId="77777777" w:rsidR="00073FBA" w:rsidRPr="00073FBA" w:rsidRDefault="00073FBA" w:rsidP="00073FBA">
      <w:pPr>
        <w:jc w:val="center"/>
        <w:rPr>
          <w:sz w:val="22"/>
          <w:szCs w:val="22"/>
        </w:rPr>
      </w:pPr>
    </w:p>
    <w:p w14:paraId="4A1E9E70" w14:textId="77777777" w:rsidR="00124748" w:rsidRDefault="00124748" w:rsidP="00AC6DF4"/>
    <w:p w14:paraId="13B111F8" w14:textId="77777777" w:rsidR="00124748" w:rsidRDefault="001C724E" w:rsidP="00AC6DF4">
      <w:ins w:id="288" w:author="Andrea D'Angelo" w:date="2019-01-18T16:07:00Z">
        <w:r>
          <w:rPr>
            <w:noProof/>
          </w:rPr>
          <w:lastRenderedPageBreak/>
          <w:drawing>
            <wp:inline distT="0" distB="0" distL="0" distR="0" wp14:anchorId="5155ECAA" wp14:editId="68650481">
              <wp:extent cx="5386705" cy="593407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6705" cy="5934075"/>
                      </a:xfrm>
                      <a:prstGeom prst="rect">
                        <a:avLst/>
                      </a:prstGeom>
                      <a:noFill/>
                      <a:ln>
                        <a:noFill/>
                      </a:ln>
                    </pic:spPr>
                  </pic:pic>
                </a:graphicData>
              </a:graphic>
            </wp:inline>
          </w:drawing>
        </w:r>
      </w:ins>
      <w:del w:id="289" w:author="Andrea D'Angelo" w:date="2019-01-18T16:07:00Z">
        <w:r w:rsidDel="009B6D9E">
          <w:rPr>
            <w:noProof/>
          </w:rPr>
          <w:drawing>
            <wp:inline distT="0" distB="0" distL="0" distR="0" wp14:anchorId="066AC566" wp14:editId="4923892F">
              <wp:extent cx="5424805" cy="560578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4805" cy="5605780"/>
                      </a:xfrm>
                      <a:prstGeom prst="rect">
                        <a:avLst/>
                      </a:prstGeom>
                      <a:noFill/>
                      <a:ln>
                        <a:noFill/>
                      </a:ln>
                    </pic:spPr>
                  </pic:pic>
                </a:graphicData>
              </a:graphic>
            </wp:inline>
          </w:drawing>
        </w:r>
      </w:del>
    </w:p>
    <w:p w14:paraId="0B0B246C" w14:textId="77777777" w:rsidR="00AC6DF4" w:rsidRDefault="00073FBA" w:rsidP="00073FBA">
      <w:pPr>
        <w:jc w:val="center"/>
        <w:rPr>
          <w:sz w:val="16"/>
          <w:szCs w:val="16"/>
        </w:rPr>
      </w:pPr>
      <w:r>
        <w:rPr>
          <w:sz w:val="16"/>
          <w:szCs w:val="16"/>
        </w:rPr>
        <w:t>Figure 5: Data Processing Sequence Diagram</w:t>
      </w:r>
    </w:p>
    <w:p w14:paraId="45810818" w14:textId="77777777" w:rsidR="00073FBA" w:rsidRDefault="00073FBA" w:rsidP="00073FBA">
      <w:pPr>
        <w:jc w:val="center"/>
        <w:rPr>
          <w:sz w:val="16"/>
          <w:szCs w:val="16"/>
        </w:rPr>
      </w:pPr>
    </w:p>
    <w:p w14:paraId="022057CA" w14:textId="77777777" w:rsidR="00073FBA" w:rsidRPr="00E04A79" w:rsidRDefault="00E04A79" w:rsidP="00E04A79">
      <w:pPr>
        <w:rPr>
          <w:sz w:val="22"/>
          <w:szCs w:val="22"/>
        </w:rPr>
      </w:pPr>
      <w:r w:rsidRPr="00E04A79">
        <w:rPr>
          <w:sz w:val="22"/>
          <w:szCs w:val="22"/>
        </w:rPr>
        <w:t>Here we show the parallel processing of the data received from the sensors and the streaming (along with eventual warnings and alerts) to the clients of users to whom the sensor is relevant (so the managers of zones containing that sensor).</w:t>
      </w:r>
    </w:p>
    <w:p w14:paraId="2DD49668" w14:textId="77777777" w:rsidR="00073FBA" w:rsidRDefault="001C724E" w:rsidP="00073FBA">
      <w:pPr>
        <w:jc w:val="center"/>
        <w:rPr>
          <w:sz w:val="16"/>
          <w:szCs w:val="16"/>
        </w:rPr>
      </w:pPr>
      <w:r>
        <w:rPr>
          <w:noProof/>
          <w:sz w:val="16"/>
          <w:szCs w:val="16"/>
        </w:rPr>
        <w:lastRenderedPageBreak/>
        <w:drawing>
          <wp:inline distT="0" distB="0" distL="0" distR="0" wp14:anchorId="7352B394" wp14:editId="46C016FF">
            <wp:extent cx="5443855" cy="513905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3855" cy="5139055"/>
                    </a:xfrm>
                    <a:prstGeom prst="rect">
                      <a:avLst/>
                    </a:prstGeom>
                    <a:noFill/>
                    <a:ln>
                      <a:noFill/>
                    </a:ln>
                  </pic:spPr>
                </pic:pic>
              </a:graphicData>
            </a:graphic>
          </wp:inline>
        </w:drawing>
      </w:r>
    </w:p>
    <w:p w14:paraId="4F9AEC33" w14:textId="77777777" w:rsidR="00073FBA" w:rsidRDefault="00073FBA" w:rsidP="00073FBA">
      <w:pPr>
        <w:jc w:val="center"/>
        <w:rPr>
          <w:sz w:val="16"/>
          <w:szCs w:val="16"/>
        </w:rPr>
      </w:pPr>
      <w:r>
        <w:rPr>
          <w:sz w:val="16"/>
          <w:szCs w:val="16"/>
        </w:rPr>
        <w:t>Figure 6: Client Data Monitoring Sequence Diagram</w:t>
      </w:r>
    </w:p>
    <w:p w14:paraId="056437E6" w14:textId="77777777" w:rsidR="00E04A79" w:rsidRDefault="00E04A79" w:rsidP="00073FBA">
      <w:pPr>
        <w:jc w:val="center"/>
        <w:rPr>
          <w:sz w:val="16"/>
          <w:szCs w:val="16"/>
        </w:rPr>
      </w:pPr>
    </w:p>
    <w:p w14:paraId="70C11E16" w14:textId="77777777" w:rsidR="00E04A79" w:rsidRPr="00E04A79" w:rsidRDefault="00E04A79" w:rsidP="00E04A79">
      <w:pPr>
        <w:jc w:val="both"/>
        <w:rPr>
          <w:sz w:val="22"/>
          <w:szCs w:val="22"/>
        </w:rPr>
      </w:pPr>
      <w:r w:rsidRPr="00E04A79">
        <w:rPr>
          <w:sz w:val="22"/>
          <w:szCs w:val="22"/>
        </w:rPr>
        <w:t>This diagram shows how the client receives data from the server. Once the manager is logged in, his dashboard displays and continuously updates status and values for all the sensors of his interest. If the manager wants to restrict the zone he’s displaying, the client sends his request to the server, which from this moment on will only send the appropriate zone’s values (until a new zone request is made from the client). The dashboard only shows the last known value for each sensor unless the us</w:t>
      </w:r>
      <w:r>
        <w:rPr>
          <w:sz w:val="22"/>
          <w:szCs w:val="22"/>
        </w:rPr>
        <w:t xml:space="preserve">er requests the values history </w:t>
      </w:r>
      <w:r w:rsidRPr="00E04A79">
        <w:rPr>
          <w:sz w:val="22"/>
          <w:szCs w:val="22"/>
        </w:rPr>
        <w:t>for a specific sensor. In this case the server retrieves the data from the TSDB and sends it to the client.</w:t>
      </w:r>
    </w:p>
    <w:p w14:paraId="3BAC204A" w14:textId="77777777" w:rsidR="00AC6DF4" w:rsidRDefault="001C724E" w:rsidP="00AC6DF4">
      <w:r>
        <w:rPr>
          <w:noProof/>
        </w:rPr>
        <w:lastRenderedPageBreak/>
        <w:drawing>
          <wp:inline distT="0" distB="0" distL="0" distR="0" wp14:anchorId="523F1392" wp14:editId="58DEA732">
            <wp:extent cx="5443855" cy="418655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3855" cy="4186555"/>
                    </a:xfrm>
                    <a:prstGeom prst="rect">
                      <a:avLst/>
                    </a:prstGeom>
                    <a:noFill/>
                    <a:ln>
                      <a:noFill/>
                    </a:ln>
                  </pic:spPr>
                </pic:pic>
              </a:graphicData>
            </a:graphic>
          </wp:inline>
        </w:drawing>
      </w:r>
    </w:p>
    <w:p w14:paraId="555F78BE" w14:textId="77777777" w:rsidR="00AC6DF4" w:rsidRDefault="009304A1" w:rsidP="00073FBA">
      <w:pPr>
        <w:jc w:val="center"/>
        <w:rPr>
          <w:sz w:val="16"/>
          <w:szCs w:val="16"/>
        </w:rPr>
      </w:pPr>
      <w:r>
        <w:rPr>
          <w:sz w:val="16"/>
          <w:szCs w:val="16"/>
        </w:rPr>
        <w:t>Figure 7</w:t>
      </w:r>
      <w:r w:rsidR="00073FBA">
        <w:rPr>
          <w:sz w:val="16"/>
          <w:szCs w:val="16"/>
        </w:rPr>
        <w:t>: Server State Machine Diagram</w:t>
      </w:r>
    </w:p>
    <w:p w14:paraId="4AA80443" w14:textId="77777777" w:rsidR="00C830CA" w:rsidRDefault="00C830CA" w:rsidP="00101392">
      <w:pPr>
        <w:jc w:val="both"/>
        <w:rPr>
          <w:sz w:val="16"/>
          <w:szCs w:val="16"/>
        </w:rPr>
      </w:pPr>
    </w:p>
    <w:p w14:paraId="2AB8661E" w14:textId="77777777" w:rsidR="00C830CA" w:rsidRPr="00C830CA" w:rsidRDefault="00C830CA" w:rsidP="00101392">
      <w:pPr>
        <w:jc w:val="both"/>
        <w:rPr>
          <w:sz w:val="22"/>
          <w:szCs w:val="22"/>
        </w:rPr>
      </w:pPr>
      <w:r>
        <w:rPr>
          <w:sz w:val="22"/>
          <w:szCs w:val="22"/>
        </w:rPr>
        <w:t>This state machine Diagram depicts the server and its basic functions</w:t>
      </w:r>
      <w:r w:rsidR="00101392">
        <w:rPr>
          <w:sz w:val="22"/>
          <w:szCs w:val="22"/>
        </w:rPr>
        <w:t xml:space="preserve"> </w:t>
      </w:r>
      <w:r w:rsidR="00101392">
        <w:rPr>
          <w:b/>
          <w:sz w:val="22"/>
          <w:szCs w:val="22"/>
        </w:rPr>
        <w:t>that are related to the sensor</w:t>
      </w:r>
      <w:r>
        <w:rPr>
          <w:sz w:val="22"/>
          <w:szCs w:val="22"/>
        </w:rPr>
        <w:t xml:space="preserve">. </w:t>
      </w:r>
      <w:proofErr w:type="gramStart"/>
      <w:r>
        <w:rPr>
          <w:sz w:val="22"/>
          <w:szCs w:val="22"/>
        </w:rPr>
        <w:t>First of all</w:t>
      </w:r>
      <w:proofErr w:type="gramEnd"/>
      <w:r>
        <w:rPr>
          <w:sz w:val="22"/>
          <w:szCs w:val="22"/>
        </w:rPr>
        <w:t>, the server behaves differently if he receives a “normal” Value packet or the packet from a new sensor that wants to be recognized. In the former case, the value goes through a check and then gets stored both in the cache and Time Series DB.  This is basically a server-focused view of what was illustrated in Figure 4. If the server receives a New Sensor request, it checks if we already have a sensor with that ID in the relational DB and eventually inserts a new one.</w:t>
      </w:r>
      <w:r>
        <w:rPr>
          <w:sz w:val="22"/>
          <w:szCs w:val="22"/>
        </w:rPr>
        <w:br/>
        <w:t>Normally, a State Machine Diagram would also have internal operations that do not cause a transition from one state to another. Our server, however, operates a series of actions that cannot be paused, so it never stays in a certain state for too long.</w:t>
      </w:r>
    </w:p>
    <w:p w14:paraId="7F325653" w14:textId="77777777" w:rsidR="00EC7A0C" w:rsidRPr="00BF620D" w:rsidRDefault="000157E0" w:rsidP="00193B67">
      <w:pPr>
        <w:pStyle w:val="Titolo"/>
        <w:rPr>
          <w:noProof/>
        </w:rPr>
      </w:pPr>
      <w:r>
        <w:rPr>
          <w:noProof/>
        </w:rPr>
        <w:br w:type="page"/>
      </w:r>
      <w:r w:rsidR="00E75697" w:rsidRPr="00E75697">
        <w:lastRenderedPageBreak/>
        <w:t xml:space="preserve"> </w:t>
      </w:r>
      <w:r w:rsidR="00BD56BD">
        <w:rPr>
          <w:noProof/>
        </w:rPr>
        <w:t>C</w:t>
      </w:r>
      <w:r w:rsidR="00EC7A0C" w:rsidRPr="00BF620D">
        <w:rPr>
          <w:noProof/>
        </w:rPr>
        <w:t xml:space="preserve">. ER Design </w:t>
      </w:r>
    </w:p>
    <w:p w14:paraId="4926AEA7" w14:textId="77777777" w:rsidR="000157E0" w:rsidRPr="00BF620D" w:rsidRDefault="000157E0" w:rsidP="005B12E3">
      <w:pPr>
        <w:pStyle w:val="Titolo"/>
        <w:spacing w:line="276" w:lineRule="auto"/>
        <w:rPr>
          <w:rFonts w:ascii="Arial" w:hAnsi="Arial" w:cs="Arial"/>
          <w:sz w:val="22"/>
          <w:szCs w:val="24"/>
        </w:rPr>
      </w:pPr>
      <w:r w:rsidRPr="00BF620D">
        <w:rPr>
          <w:rFonts w:ascii="Arial" w:hAnsi="Arial" w:cs="Arial"/>
          <w:sz w:val="22"/>
          <w:szCs w:val="24"/>
        </w:rPr>
        <w:t>&lt;Report here the Entity Relationship Diagram of the system DB&gt;</w:t>
      </w:r>
    </w:p>
    <w:p w14:paraId="6C072A49" w14:textId="77777777" w:rsidR="00EC7A0C" w:rsidRPr="00BF620D" w:rsidRDefault="00EC7A0C" w:rsidP="009131BF">
      <w:pPr>
        <w:pStyle w:val="Paragrafoelenco"/>
        <w:ind w:left="0"/>
        <w:rPr>
          <w:rFonts w:ascii="Cambria" w:hAnsi="Cambria"/>
          <w:sz w:val="24"/>
          <w:szCs w:val="24"/>
        </w:rPr>
      </w:pPr>
    </w:p>
    <w:p w14:paraId="69EE28C1" w14:textId="77777777" w:rsidR="00C21CF2" w:rsidRDefault="001C724E" w:rsidP="007730F9">
      <w:pPr>
        <w:pStyle w:val="Paragrafoelenco"/>
        <w:ind w:left="0"/>
        <w:jc w:val="center"/>
        <w:rPr>
          <w:noProof/>
        </w:rPr>
      </w:pPr>
      <w:ins w:id="290" w:author="Andrea D'Angelo" w:date="2019-01-16T10:01:00Z">
        <w:r>
          <w:rPr>
            <w:rFonts w:ascii="Cambria" w:hAnsi="Cambria"/>
            <w:noProof/>
            <w:sz w:val="24"/>
            <w:szCs w:val="24"/>
          </w:rPr>
          <w:drawing>
            <wp:inline distT="0" distB="0" distL="0" distR="0" wp14:anchorId="70C11D3A" wp14:editId="3B8B21C6">
              <wp:extent cx="5448300" cy="26193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2619375"/>
                      </a:xfrm>
                      <a:prstGeom prst="rect">
                        <a:avLst/>
                      </a:prstGeom>
                      <a:noFill/>
                      <a:ln>
                        <a:noFill/>
                      </a:ln>
                    </pic:spPr>
                  </pic:pic>
                </a:graphicData>
              </a:graphic>
            </wp:inline>
          </w:drawing>
        </w:r>
      </w:ins>
      <w:del w:id="291" w:author="Andrea D'Angelo" w:date="2019-01-16T10:01:00Z">
        <w:r w:rsidDel="00B07FA1">
          <w:rPr>
            <w:rFonts w:ascii="Cambria" w:hAnsi="Cambria"/>
            <w:noProof/>
            <w:sz w:val="24"/>
            <w:szCs w:val="24"/>
          </w:rPr>
          <w:drawing>
            <wp:inline distT="0" distB="0" distL="0" distR="0" wp14:anchorId="639B6B64" wp14:editId="5C73B996">
              <wp:extent cx="5443855" cy="265747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3855" cy="2657475"/>
                      </a:xfrm>
                      <a:prstGeom prst="rect">
                        <a:avLst/>
                      </a:prstGeom>
                      <a:noFill/>
                      <a:ln>
                        <a:noFill/>
                      </a:ln>
                    </pic:spPr>
                  </pic:pic>
                </a:graphicData>
              </a:graphic>
            </wp:inline>
          </w:drawing>
        </w:r>
      </w:del>
      <w:r w:rsidR="007730F9">
        <w:rPr>
          <w:sz w:val="16"/>
          <w:szCs w:val="16"/>
        </w:rPr>
        <w:t>Figure 8: ER Diagram</w:t>
      </w:r>
      <w:r w:rsidR="007730F9" w:rsidRPr="00BF620D">
        <w:rPr>
          <w:noProof/>
        </w:rPr>
        <w:t xml:space="preserve"> </w:t>
      </w:r>
    </w:p>
    <w:p w14:paraId="709E663A" w14:textId="77777777" w:rsidR="00C21CF2" w:rsidRDefault="00C21CF2" w:rsidP="007730F9">
      <w:pPr>
        <w:pStyle w:val="Paragrafoelenco"/>
        <w:ind w:left="0"/>
        <w:jc w:val="center"/>
        <w:rPr>
          <w:noProof/>
        </w:rPr>
      </w:pPr>
    </w:p>
    <w:p w14:paraId="07C4B16A" w14:textId="77777777" w:rsidR="00C21CF2" w:rsidRDefault="00C21CF2" w:rsidP="00C21CF2">
      <w:pPr>
        <w:pStyle w:val="Paragrafoelenco"/>
        <w:ind w:left="0"/>
        <w:jc w:val="both"/>
        <w:rPr>
          <w:ins w:id="292" w:author="Andrea D'Angelo" w:date="2019-01-16T10:01:00Z"/>
          <w:noProof/>
        </w:rPr>
      </w:pPr>
      <w:r w:rsidRPr="00C21CF2">
        <w:rPr>
          <w:noProof/>
        </w:rPr>
        <w:t>The ER diagram has already been restructured and ready to be transformed into the corresponding relational model. The basic entity that constitutes the system is the sensor, while rooms, floors, buildings, areas and cities are elements of aggregations of sensors necessary for the location of the sensors as well as for the attribution of the different types of areas monitored to the various types of managers. For security reasons, user passwords will be stored in encryption to avoid unwanted access as much as possible.</w:t>
      </w:r>
      <w:r w:rsidR="00F362EE">
        <w:rPr>
          <w:noProof/>
        </w:rPr>
        <w:t xml:space="preserve"> </w:t>
      </w:r>
      <w:r w:rsidR="00F362EE" w:rsidRPr="00F362EE">
        <w:rPr>
          <w:noProof/>
        </w:rPr>
        <w:t>To speed up indexes and to make the system more robust, the keys identified in the ER diagram will be used as unique constraints at the implementation level and as IDs will be used auto-increment integer.</w:t>
      </w:r>
    </w:p>
    <w:p w14:paraId="1FD6EA2E" w14:textId="77777777" w:rsidR="00B07FA1" w:rsidDel="00B07FA1" w:rsidRDefault="00B07FA1" w:rsidP="00C21CF2">
      <w:pPr>
        <w:pStyle w:val="Paragrafoelenco"/>
        <w:ind w:left="0"/>
        <w:jc w:val="both"/>
        <w:rPr>
          <w:del w:id="293" w:author="Andrea D'Angelo" w:date="2019-01-16T10:00:00Z"/>
          <w:noProof/>
        </w:rPr>
      </w:pPr>
      <w:ins w:id="294" w:author="Andrea D'Angelo" w:date="2019-01-16T10:00:00Z">
        <w:r>
          <w:rPr>
            <w:noProof/>
          </w:rPr>
          <w:t>Open</w:t>
        </w:r>
      </w:ins>
      <w:ins w:id="295" w:author="Andrea D'Angelo" w:date="2019-01-16T10:01:00Z">
        <w:r>
          <w:rPr>
            <w:noProof/>
          </w:rPr>
          <w:t xml:space="preserve"> Space is only connected to  “Area” and not “City” because we assume a City is composed of many Areas, that can eventually be Open Spaces such as parks, parking lots, etc</w:t>
        </w:r>
      </w:ins>
      <w:ins w:id="296" w:author="Andrea D'Angelo" w:date="2019-01-16T10:06:00Z">
        <w:r>
          <w:rPr>
            <w:noProof/>
          </w:rPr>
          <w:t>…</w:t>
        </w:r>
        <w:r>
          <w:rPr>
            <w:noProof/>
          </w:rPr>
          <w:br/>
          <w:t>Areas can also be a mixture of Buildings and Open Spaces.</w:t>
        </w:r>
      </w:ins>
      <w:ins w:id="297" w:author="Andrea D'Angelo" w:date="2019-01-16T10:00:00Z">
        <w:r>
          <w:rPr>
            <w:noProof/>
          </w:rPr>
          <w:t xml:space="preserve"> </w:t>
        </w:r>
      </w:ins>
    </w:p>
    <w:p w14:paraId="12E2A2CE" w14:textId="77777777" w:rsidR="00E75697" w:rsidRPr="007730F9" w:rsidRDefault="005B12E3" w:rsidP="00C21CF2">
      <w:pPr>
        <w:pStyle w:val="Paragrafoelenco"/>
        <w:ind w:left="0"/>
        <w:jc w:val="both"/>
        <w:rPr>
          <w:rFonts w:ascii="Cambria" w:hAnsi="Cambria"/>
          <w:sz w:val="24"/>
          <w:szCs w:val="24"/>
        </w:rPr>
      </w:pPr>
      <w:r w:rsidRPr="00BF620D">
        <w:rPr>
          <w:noProof/>
        </w:rPr>
        <w:br w:type="page"/>
      </w:r>
      <w:r w:rsidR="00BD56BD" w:rsidRPr="007730F9">
        <w:rPr>
          <w:rStyle w:val="TitoloCarattere"/>
          <w:sz w:val="28"/>
          <w:szCs w:val="28"/>
        </w:rPr>
        <w:lastRenderedPageBreak/>
        <w:t>D</w:t>
      </w:r>
      <w:r w:rsidR="00E75697" w:rsidRPr="007730F9">
        <w:rPr>
          <w:rStyle w:val="TitoloCarattere"/>
          <w:sz w:val="28"/>
          <w:szCs w:val="28"/>
        </w:rPr>
        <w:t>. Class Diagram of the implemented System</w:t>
      </w:r>
    </w:p>
    <w:p w14:paraId="1B8C863D" w14:textId="77777777" w:rsidR="00E75697" w:rsidRDefault="001C724E" w:rsidP="00E75697">
      <w:ins w:id="298" w:author="Andrea D'Angelo" w:date="2019-01-18T19:29:00Z">
        <w:r>
          <w:rPr>
            <w:noProof/>
          </w:rPr>
          <w:drawing>
            <wp:inline distT="0" distB="0" distL="0" distR="0" wp14:anchorId="5EA39CA9" wp14:editId="45BDF22F">
              <wp:extent cx="5476875" cy="439610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4396105"/>
                      </a:xfrm>
                      <a:prstGeom prst="rect">
                        <a:avLst/>
                      </a:prstGeom>
                      <a:noFill/>
                      <a:ln>
                        <a:noFill/>
                      </a:ln>
                    </pic:spPr>
                  </pic:pic>
                </a:graphicData>
              </a:graphic>
            </wp:inline>
          </w:drawing>
        </w:r>
      </w:ins>
      <w:del w:id="299" w:author="Andrea D'Angelo" w:date="2019-01-16T10:46:00Z">
        <w:r w:rsidDel="00360040">
          <w:rPr>
            <w:noProof/>
          </w:rPr>
          <w:drawing>
            <wp:inline distT="0" distB="0" distL="0" distR="0" wp14:anchorId="2300D968" wp14:editId="72A12692">
              <wp:extent cx="5991225" cy="471995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1225" cy="4719955"/>
                      </a:xfrm>
                      <a:prstGeom prst="rect">
                        <a:avLst/>
                      </a:prstGeom>
                      <a:noFill/>
                      <a:ln>
                        <a:noFill/>
                      </a:ln>
                    </pic:spPr>
                  </pic:pic>
                </a:graphicData>
              </a:graphic>
            </wp:inline>
          </w:drawing>
        </w:r>
      </w:del>
    </w:p>
    <w:p w14:paraId="79069DFC" w14:textId="77777777" w:rsidR="00124748" w:rsidRDefault="009304A1" w:rsidP="00C830CA">
      <w:pPr>
        <w:jc w:val="center"/>
        <w:rPr>
          <w:sz w:val="16"/>
          <w:szCs w:val="16"/>
        </w:rPr>
      </w:pPr>
      <w:r>
        <w:rPr>
          <w:sz w:val="16"/>
          <w:szCs w:val="16"/>
        </w:rPr>
        <w:t>Figure 9</w:t>
      </w:r>
      <w:r w:rsidR="00C830CA">
        <w:rPr>
          <w:sz w:val="16"/>
          <w:szCs w:val="16"/>
        </w:rPr>
        <w:t>: Overview of the Class Diagram</w:t>
      </w:r>
    </w:p>
    <w:p w14:paraId="0DE7C5DC" w14:textId="77777777" w:rsidR="00C830CA" w:rsidRDefault="00C830CA" w:rsidP="00C830CA">
      <w:pPr>
        <w:jc w:val="center"/>
      </w:pPr>
    </w:p>
    <w:p w14:paraId="0F9E3F66" w14:textId="77777777" w:rsidR="00C830CA" w:rsidRDefault="00C830CA" w:rsidP="00664B10">
      <w:pPr>
        <w:jc w:val="both"/>
      </w:pPr>
      <w:r>
        <w:t xml:space="preserve">This figure is an overview of our Class Diagram. It does not represent attributes, operations, or other details as it is only meant as an aid to quickly grasp the basics of our system. Figure 12 will go in details about </w:t>
      </w:r>
      <w:proofErr w:type="gramStart"/>
      <w:r>
        <w:t>all of</w:t>
      </w:r>
      <w:proofErr w:type="gramEnd"/>
      <w:r>
        <w:t xml:space="preserve"> the classes presented here. Packages are very similar to the main components of figure 3, the component diagram.</w:t>
      </w:r>
    </w:p>
    <w:p w14:paraId="44F2E18E" w14:textId="77777777" w:rsidR="005F235A" w:rsidRPr="00C830CA" w:rsidRDefault="005F235A" w:rsidP="00664B10">
      <w:pPr>
        <w:jc w:val="both"/>
      </w:pPr>
      <w:r>
        <w:t>The Class Diagram was made starting from the Use Case Diagrams and modeling each Use Case with the necessary classes to implement that feature.</w:t>
      </w:r>
    </w:p>
    <w:p w14:paraId="34C3D296" w14:textId="77777777" w:rsidR="00124748" w:rsidRDefault="00124748" w:rsidP="00364ABC">
      <w:pPr>
        <w:jc w:val="both"/>
        <w:rPr>
          <w:ins w:id="300" w:author="Andrea D'Angelo" w:date="2019-01-16T10:46:00Z"/>
        </w:rPr>
      </w:pPr>
    </w:p>
    <w:p w14:paraId="5772A1B4" w14:textId="77777777" w:rsidR="00360040" w:rsidRDefault="00360040" w:rsidP="00364ABC">
      <w:pPr>
        <w:jc w:val="both"/>
      </w:pPr>
      <w:ins w:id="301" w:author="Andrea D'Angelo" w:date="2019-01-16T10:46:00Z">
        <w:r>
          <w:t>We also added the DAO (Data Access Object) and CRUD design patterns we</w:t>
        </w:r>
      </w:ins>
      <w:ins w:id="302" w:author="Andrea D'Angelo" w:date="2019-01-16T10:47:00Z">
        <w:r>
          <w:t xml:space="preserve">’re already familiar with due to previous projects. </w:t>
        </w:r>
      </w:ins>
      <w:ins w:id="303" w:author="Andrea D'Angelo" w:date="2019-01-18T19:30:00Z">
        <w:r w:rsidR="00D357C2">
          <w:t>The checker can now spawn a “Problem” entity which is basically how we modelled warn</w:t>
        </w:r>
      </w:ins>
      <w:ins w:id="304" w:author="Andrea D'Angelo" w:date="2019-01-18T19:31:00Z">
        <w:r w:rsidR="00D357C2">
          <w:t xml:space="preserve">ings and alerts. </w:t>
        </w:r>
      </w:ins>
    </w:p>
    <w:p w14:paraId="63B24EBB" w14:textId="77777777" w:rsidR="00124748" w:rsidRDefault="001C724E" w:rsidP="00E75697">
      <w:ins w:id="305" w:author="Andrea D'Angelo" w:date="2019-01-18T19:30:00Z">
        <w:r>
          <w:rPr>
            <w:noProof/>
          </w:rPr>
          <w:lastRenderedPageBreak/>
          <w:drawing>
            <wp:inline distT="0" distB="0" distL="0" distR="0" wp14:anchorId="2B51AD4B" wp14:editId="7771F2A1">
              <wp:extent cx="5419725" cy="431482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9725" cy="4314825"/>
                      </a:xfrm>
                      <a:prstGeom prst="rect">
                        <a:avLst/>
                      </a:prstGeom>
                      <a:noFill/>
                      <a:ln>
                        <a:noFill/>
                      </a:ln>
                    </pic:spPr>
                  </pic:pic>
                </a:graphicData>
              </a:graphic>
            </wp:inline>
          </w:drawing>
        </w:r>
      </w:ins>
      <w:del w:id="306" w:author="Andrea D'Angelo" w:date="2019-01-16T10:48:00Z">
        <w:r w:rsidDel="00360040">
          <w:rPr>
            <w:noProof/>
          </w:rPr>
          <w:drawing>
            <wp:inline distT="0" distB="0" distL="0" distR="0" wp14:anchorId="69760944" wp14:editId="704E5C6D">
              <wp:extent cx="6486525" cy="465328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6525" cy="4653280"/>
                      </a:xfrm>
                      <a:prstGeom prst="rect">
                        <a:avLst/>
                      </a:prstGeom>
                      <a:noFill/>
                      <a:ln>
                        <a:noFill/>
                      </a:ln>
                    </pic:spPr>
                  </pic:pic>
                </a:graphicData>
              </a:graphic>
            </wp:inline>
          </w:drawing>
        </w:r>
      </w:del>
    </w:p>
    <w:p w14:paraId="4A833BB1" w14:textId="77777777" w:rsidR="00E75697" w:rsidRDefault="009304A1" w:rsidP="00C830CA">
      <w:pPr>
        <w:jc w:val="center"/>
        <w:rPr>
          <w:sz w:val="16"/>
          <w:szCs w:val="16"/>
        </w:rPr>
      </w:pPr>
      <w:r>
        <w:rPr>
          <w:sz w:val="16"/>
          <w:szCs w:val="16"/>
        </w:rPr>
        <w:t>Figure 10</w:t>
      </w:r>
      <w:r w:rsidR="00C830CA">
        <w:rPr>
          <w:sz w:val="16"/>
          <w:szCs w:val="16"/>
        </w:rPr>
        <w:t>: Class Diagram</w:t>
      </w:r>
    </w:p>
    <w:p w14:paraId="2795D463" w14:textId="77777777" w:rsidR="00C830CA" w:rsidRDefault="00C830CA" w:rsidP="00C830CA">
      <w:pPr>
        <w:jc w:val="center"/>
      </w:pPr>
    </w:p>
    <w:p w14:paraId="3A01A0B3" w14:textId="77777777" w:rsidR="00C830CA" w:rsidRDefault="00C830CA" w:rsidP="00C830CA">
      <w:pPr>
        <w:jc w:val="center"/>
      </w:pPr>
      <w:r>
        <w:t xml:space="preserve">This is an in-depth view of our Class Diagram. It does not only show the Model part of our system, but the main components of the Control and View (GUI) segments as well. </w:t>
      </w:r>
      <w:r w:rsidR="00437E35">
        <w:t>The model is clearly very similar to the one illustrated in the ER Design.</w:t>
      </w:r>
    </w:p>
    <w:p w14:paraId="6B7EB87C" w14:textId="77777777" w:rsidR="00437E35" w:rsidRPr="00C830CA" w:rsidRDefault="00437E35" w:rsidP="00C830CA">
      <w:pPr>
        <w:jc w:val="center"/>
      </w:pPr>
      <w:r>
        <w:t xml:space="preserve">It is also important to note that both Manager and User are abstract classes, thus cannot be instantiated. The class relationship “Controls” uses both the data from Manager and Zone to understand which sensors a certain manager </w:t>
      </w:r>
      <w:proofErr w:type="gramStart"/>
      <w:r>
        <w:t>is able to</w:t>
      </w:r>
      <w:proofErr w:type="gramEnd"/>
      <w:r>
        <w:t xml:space="preserve"> control. Sensor and Room have an Aggregation relationship because in our system, rooms only exist if at least one sensor is in them. As there are no empty rooms, we can say a room is composed of 1 or many sensors. </w:t>
      </w:r>
    </w:p>
    <w:p w14:paraId="7778557E" w14:textId="77777777" w:rsidR="00E75697" w:rsidRDefault="00E75697" w:rsidP="00E75697"/>
    <w:p w14:paraId="5E74CB11" w14:textId="77777777" w:rsidR="00E75697" w:rsidRDefault="00E75697" w:rsidP="00E75697"/>
    <w:p w14:paraId="419F349A" w14:textId="77777777" w:rsidR="00E75697" w:rsidRDefault="00E75697" w:rsidP="00E75697"/>
    <w:p w14:paraId="13B1C13A" w14:textId="77777777" w:rsidR="00E75697" w:rsidRDefault="00E75697" w:rsidP="00E75697"/>
    <w:p w14:paraId="254E9A46" w14:textId="77777777" w:rsidR="00E75697" w:rsidRDefault="00E75697" w:rsidP="00E75697"/>
    <w:p w14:paraId="53813EDA" w14:textId="77777777" w:rsidR="00E75697" w:rsidRDefault="00E75697" w:rsidP="00E75697"/>
    <w:p w14:paraId="20551FB8" w14:textId="77777777" w:rsidR="00E75697" w:rsidRDefault="00E75697" w:rsidP="00E75697"/>
    <w:p w14:paraId="7CAE863E" w14:textId="77777777" w:rsidR="00124748" w:rsidRDefault="00124748" w:rsidP="00E75697"/>
    <w:p w14:paraId="4E6105C3" w14:textId="77777777" w:rsidR="00124748" w:rsidRDefault="001C724E" w:rsidP="00E75697">
      <w:r>
        <w:rPr>
          <w:noProof/>
        </w:rPr>
        <w:lastRenderedPageBreak/>
        <w:drawing>
          <wp:inline distT="0" distB="0" distL="0" distR="0" wp14:anchorId="093CC2ED" wp14:editId="7B0EC55A">
            <wp:extent cx="6348730" cy="496252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8730" cy="4962525"/>
                    </a:xfrm>
                    <a:prstGeom prst="rect">
                      <a:avLst/>
                    </a:prstGeom>
                    <a:noFill/>
                    <a:ln>
                      <a:noFill/>
                    </a:ln>
                  </pic:spPr>
                </pic:pic>
              </a:graphicData>
            </a:graphic>
          </wp:inline>
        </w:drawing>
      </w:r>
    </w:p>
    <w:p w14:paraId="7B26F2D0" w14:textId="77777777" w:rsidR="00E75697" w:rsidRDefault="009304A1" w:rsidP="00437E35">
      <w:pPr>
        <w:jc w:val="center"/>
        <w:rPr>
          <w:sz w:val="16"/>
          <w:szCs w:val="16"/>
        </w:rPr>
      </w:pPr>
      <w:r>
        <w:rPr>
          <w:sz w:val="16"/>
          <w:szCs w:val="16"/>
        </w:rPr>
        <w:t>Figure 11</w:t>
      </w:r>
      <w:r w:rsidR="00437E35">
        <w:rPr>
          <w:sz w:val="16"/>
          <w:szCs w:val="16"/>
        </w:rPr>
        <w:t>: Object Diagram</w:t>
      </w:r>
    </w:p>
    <w:p w14:paraId="203E01C3" w14:textId="77777777" w:rsidR="007730F9" w:rsidRDefault="007730F9" w:rsidP="00437E35">
      <w:pPr>
        <w:jc w:val="center"/>
        <w:rPr>
          <w:sz w:val="16"/>
          <w:szCs w:val="16"/>
        </w:rPr>
      </w:pPr>
    </w:p>
    <w:p w14:paraId="05D65469" w14:textId="77777777" w:rsidR="00437E35" w:rsidRPr="00437E35" w:rsidRDefault="00437E35" w:rsidP="00437E35">
      <w:pPr>
        <w:jc w:val="center"/>
        <w:rPr>
          <w:sz w:val="22"/>
          <w:szCs w:val="22"/>
        </w:rPr>
      </w:pPr>
      <w:r>
        <w:rPr>
          <w:sz w:val="22"/>
          <w:szCs w:val="22"/>
        </w:rPr>
        <w:t xml:space="preserve">Figure 13 represents an Object diagram, an instance of the Class diagram of figure 12. For coherence, we used the same names from the scenarios illustrated at the beginning of this documentation. </w:t>
      </w:r>
      <w:proofErr w:type="gramStart"/>
      <w:r>
        <w:rPr>
          <w:sz w:val="22"/>
          <w:szCs w:val="22"/>
        </w:rPr>
        <w:t>So</w:t>
      </w:r>
      <w:proofErr w:type="gramEnd"/>
      <w:r>
        <w:rPr>
          <w:sz w:val="22"/>
          <w:szCs w:val="22"/>
        </w:rPr>
        <w:t xml:space="preserve"> Paul is the Building Manager that has to control the hospital, Erika is still the Urban Manager, and Nora is the admin. As we can see the building is composed of many floors, which are composed of many rooms, and a room only “exists” in our system if at least one sensor is in it. </w:t>
      </w:r>
      <w:r w:rsidR="00737F24">
        <w:rPr>
          <w:sz w:val="22"/>
          <w:szCs w:val="22"/>
        </w:rPr>
        <w:t>For example, sensor 5 detects a temperature value of 25 degrees, and sent the signal to the Control part of the system that will handle it and eventually show it to the clients.</w:t>
      </w:r>
    </w:p>
    <w:p w14:paraId="0A70E6F6" w14:textId="77777777" w:rsidR="00E75697" w:rsidRDefault="00E75697" w:rsidP="00E75697"/>
    <w:p w14:paraId="2859224B" w14:textId="77777777" w:rsidR="00E75697" w:rsidRDefault="00E75697" w:rsidP="00E75697"/>
    <w:p w14:paraId="7E855030" w14:textId="77777777" w:rsidR="00E75697" w:rsidRDefault="00E75697" w:rsidP="00E75697"/>
    <w:p w14:paraId="5B624370" w14:textId="77777777" w:rsidR="00E75697" w:rsidRDefault="00E75697" w:rsidP="00E75697"/>
    <w:p w14:paraId="63C1FF38" w14:textId="77777777" w:rsidR="00664B10" w:rsidRDefault="00664B10" w:rsidP="00E75697"/>
    <w:p w14:paraId="2468F7E3" w14:textId="77777777" w:rsidR="00664B10" w:rsidRDefault="00664B10" w:rsidP="00E75697"/>
    <w:p w14:paraId="69FA928F" w14:textId="77777777" w:rsidR="00664B10" w:rsidRDefault="00664B10" w:rsidP="00E75697"/>
    <w:p w14:paraId="4CD562A6" w14:textId="77777777" w:rsidR="00664B10" w:rsidRPr="00E75697" w:rsidRDefault="00664B10" w:rsidP="00E75697"/>
    <w:p w14:paraId="313646F5" w14:textId="77777777" w:rsidR="00E04CD9" w:rsidRPr="005B12E3" w:rsidRDefault="00BD56BD" w:rsidP="005B12E3">
      <w:pPr>
        <w:pStyle w:val="Titolo"/>
        <w:spacing w:line="276" w:lineRule="auto"/>
        <w:rPr>
          <w:rFonts w:ascii="Arial" w:hAnsi="Arial" w:cs="Arial"/>
          <w:noProof/>
          <w:sz w:val="48"/>
        </w:rPr>
      </w:pPr>
      <w:r>
        <w:rPr>
          <w:noProof/>
        </w:rPr>
        <w:lastRenderedPageBreak/>
        <w:t>E</w:t>
      </w:r>
      <w:r w:rsidR="00E04CD9">
        <w:rPr>
          <w:noProof/>
        </w:rPr>
        <w:t>. Design Decisions</w:t>
      </w:r>
      <w:r w:rsidR="000157E0">
        <w:rPr>
          <w:noProof/>
        </w:rPr>
        <w:t xml:space="preserve">     </w:t>
      </w:r>
    </w:p>
    <w:p w14:paraId="0A4CF7E1" w14:textId="77777777" w:rsidR="000157E0" w:rsidRDefault="000157E0" w:rsidP="000157E0"/>
    <w:p w14:paraId="45CE222B" w14:textId="77777777" w:rsidR="00BD6D74" w:rsidRDefault="00BD6D74" w:rsidP="00BD6D74">
      <w:pPr>
        <w:numPr>
          <w:ilvl w:val="0"/>
          <w:numId w:val="40"/>
        </w:numPr>
      </w:pPr>
      <w:r>
        <w:t xml:space="preserve">NOT using </w:t>
      </w:r>
      <w:proofErr w:type="spellStart"/>
      <w:r>
        <w:t>NetData</w:t>
      </w:r>
      <w:proofErr w:type="spellEnd"/>
    </w:p>
    <w:p w14:paraId="1001A4A4" w14:textId="77777777" w:rsidR="00BD6D74" w:rsidRDefault="00BD6D74" w:rsidP="00BD6D74">
      <w:pPr>
        <w:ind w:left="720"/>
      </w:pPr>
    </w:p>
    <w:p w14:paraId="2A15D2F7" w14:textId="77777777" w:rsidR="00BD6D74" w:rsidRDefault="00BD6D74" w:rsidP="00BD6D74">
      <w:pPr>
        <w:ind w:left="720"/>
        <w:jc w:val="both"/>
      </w:pPr>
      <w:r w:rsidRPr="00BD6D74">
        <w:t xml:space="preserve">We were perfectly conscious of the risks related with our previous decision of using </w:t>
      </w:r>
      <w:proofErr w:type="spellStart"/>
      <w:r w:rsidRPr="00BD6D74">
        <w:t>netdata</w:t>
      </w:r>
      <w:proofErr w:type="spellEnd"/>
      <w:r w:rsidRPr="00BD6D74">
        <w:t xml:space="preserve">, so we started as earlier as possible to test the needed technologies. While we had good results at first, the effort revealed to be unsustainable (at least with the time constrains we had). The workaround to the intrinsically synchronous nature (given we cannot query sensors for values) of </w:t>
      </w:r>
      <w:proofErr w:type="spellStart"/>
      <w:r w:rsidRPr="00BD6D74">
        <w:t>netdata</w:t>
      </w:r>
      <w:proofErr w:type="spellEnd"/>
      <w:r w:rsidRPr="00BD6D74">
        <w:t xml:space="preserve"> we thought could be done in a few hours may instead have required a lot of time due to the way </w:t>
      </w:r>
      <w:proofErr w:type="spellStart"/>
      <w:r w:rsidRPr="00BD6D74">
        <w:t>netdata</w:t>
      </w:r>
      <w:proofErr w:type="spellEnd"/>
      <w:r w:rsidRPr="00BD6D74">
        <w:t xml:space="preserve"> handles node.js plugins by default (we omit further discussion about a topic no more related to the project). After all the time spent on this was not entirely wasted as we learned a lot about the architecture and we perfected part of the design thank to the knowledge acquired.</w:t>
      </w:r>
    </w:p>
    <w:p w14:paraId="224B07BA" w14:textId="77777777" w:rsidR="00BD6D74" w:rsidRDefault="00BD6D74" w:rsidP="00BD6D74">
      <w:pPr>
        <w:ind w:left="720"/>
        <w:jc w:val="both"/>
      </w:pPr>
    </w:p>
    <w:p w14:paraId="337434AD" w14:textId="77777777" w:rsidR="00BD6D74" w:rsidRDefault="00BD6D74" w:rsidP="00BD6D74">
      <w:pPr>
        <w:numPr>
          <w:ilvl w:val="0"/>
          <w:numId w:val="40"/>
        </w:numPr>
      </w:pPr>
      <w:r>
        <w:t>Administrator User</w:t>
      </w:r>
    </w:p>
    <w:p w14:paraId="0C159CFA" w14:textId="77777777" w:rsidR="00BD6D74" w:rsidRDefault="00BD6D74" w:rsidP="00BD6D74">
      <w:pPr>
        <w:ind w:left="720"/>
      </w:pPr>
    </w:p>
    <w:p w14:paraId="3433EB47" w14:textId="77777777" w:rsidR="00BD6D74" w:rsidRDefault="00BD6D74" w:rsidP="00BD6D74">
      <w:pPr>
        <w:ind w:left="720"/>
        <w:jc w:val="both"/>
      </w:pPr>
      <w:r w:rsidRPr="00BD6D74">
        <w:t xml:space="preserve">As the managers are meant to just control the sensors’ values, </w:t>
      </w:r>
      <w:r>
        <w:t>we</w:t>
      </w:r>
      <w:r w:rsidRPr="00BD6D74">
        <w:t xml:space="preserve"> also chose to insert an Administrator as a distinct user beside the managers. One or more administrator users take care of tuning sensors threshold values, add new manager and grant permissions (e.g. assign the zones to the proper managers). This also simplifies the implementation of the GUI, moving all unneeded functions outside the dashboards of the manager users.</w:t>
      </w:r>
    </w:p>
    <w:p w14:paraId="46D5CF12" w14:textId="77777777" w:rsidR="00BD6D74" w:rsidRDefault="00BD6D74" w:rsidP="00BD6D74">
      <w:pPr>
        <w:ind w:left="720"/>
        <w:jc w:val="both"/>
      </w:pPr>
    </w:p>
    <w:p w14:paraId="1375BBEF" w14:textId="77777777" w:rsidR="00BD6D74" w:rsidRDefault="00BD6D74" w:rsidP="00BD6D74">
      <w:pPr>
        <w:numPr>
          <w:ilvl w:val="0"/>
          <w:numId w:val="40"/>
        </w:numPr>
      </w:pPr>
      <w:r>
        <w:t>Time Series Database</w:t>
      </w:r>
    </w:p>
    <w:p w14:paraId="26B783DC" w14:textId="77777777" w:rsidR="00BD6D74" w:rsidRDefault="00BD6D74" w:rsidP="00BD6D74">
      <w:pPr>
        <w:ind w:left="720"/>
      </w:pPr>
    </w:p>
    <w:p w14:paraId="694A6610" w14:textId="77777777" w:rsidR="00BD6D74" w:rsidRDefault="00BD6D74" w:rsidP="00BD6D74">
      <w:pPr>
        <w:ind w:left="720"/>
        <w:jc w:val="both"/>
      </w:pPr>
      <w:r w:rsidRPr="00BD6D74">
        <w:t xml:space="preserve">To maximize the efficiency of the system we decided to store the values of the sensors in a Time Series Database (TSDB), in the specific </w:t>
      </w:r>
      <w:proofErr w:type="spellStart"/>
      <w:r w:rsidRPr="00BD6D74">
        <w:t>InfluxDB</w:t>
      </w:r>
      <w:proofErr w:type="spellEnd"/>
      <w:r w:rsidRPr="00BD6D74">
        <w:t>. This type of databases is specifically designed for the task of storing a great number of values sequentially (like the values rec</w:t>
      </w:r>
      <w:r>
        <w:t>e</w:t>
      </w:r>
      <w:r w:rsidRPr="00BD6D74">
        <w:t xml:space="preserve">ived from a sensor). It is extremely fast for this kind of task and the management is easier than using a SQL database or many more common NoSQL databases. Of course, we also have a separate relational database where the systems </w:t>
      </w:r>
      <w:proofErr w:type="gramStart"/>
      <w:r w:rsidRPr="00BD6D74">
        <w:t>stores</w:t>
      </w:r>
      <w:proofErr w:type="gramEnd"/>
      <w:r w:rsidRPr="00BD6D74">
        <w:t xml:space="preserve"> all the structured information it needs to </w:t>
      </w:r>
      <w:r>
        <w:t>work properly (e.g. information</w:t>
      </w:r>
      <w:r w:rsidRPr="00BD6D74">
        <w:t xml:space="preserve"> and about sensors, zones, users and relationships between those).</w:t>
      </w:r>
    </w:p>
    <w:p w14:paraId="663A572A" w14:textId="77777777" w:rsidR="00F362EE" w:rsidRDefault="00F362EE" w:rsidP="00F362EE">
      <w:pPr>
        <w:jc w:val="both"/>
      </w:pPr>
    </w:p>
    <w:p w14:paraId="672EE0EA" w14:textId="77777777" w:rsidR="00BD6D74" w:rsidRDefault="00BD6D74" w:rsidP="00BD6D74">
      <w:pPr>
        <w:numPr>
          <w:ilvl w:val="0"/>
          <w:numId w:val="40"/>
        </w:numPr>
      </w:pPr>
      <w:del w:id="307" w:author="Andrea D'Angelo" w:date="2019-01-14T13:38:00Z">
        <w:r w:rsidDel="00C906ED">
          <w:delText>In-memory Cache</w:delText>
        </w:r>
      </w:del>
      <w:ins w:id="308" w:author="Andrea D'Angelo" w:date="2019-01-14T13:38:00Z">
        <w:r w:rsidR="00C906ED">
          <w:t xml:space="preserve">Assuming sensors are preconfigured </w:t>
        </w:r>
      </w:ins>
    </w:p>
    <w:p w14:paraId="0C77581D" w14:textId="77777777" w:rsidR="00BD6D74" w:rsidRDefault="00BD6D74" w:rsidP="00BD6D74">
      <w:pPr>
        <w:ind w:left="720"/>
      </w:pPr>
    </w:p>
    <w:p w14:paraId="597C019D" w14:textId="77777777" w:rsidR="00BD6D74" w:rsidRDefault="00BD6D74" w:rsidP="00BD6D74">
      <w:pPr>
        <w:ind w:left="720"/>
      </w:pPr>
      <w:del w:id="309" w:author="Andrea D'Angelo" w:date="2019-01-14T13:38:00Z">
        <w:r w:rsidRPr="00BD6D74" w:rsidDel="00C906ED">
          <w:delText>In order to allow quasi-real-time performance in the forwarding of the sensors’ values to the clients, we decided to include various caches. Ideally our system should be able to perform all the operations needed without worrying about the databases being too slow or not working at all. So we included caches for sensors’ values, zones’ status, warnings (and alerts), curre</w:delText>
        </w:r>
        <w:r w:rsidDel="00C906ED">
          <w:delText xml:space="preserve">ntly loaded users’ information </w:delText>
        </w:r>
        <w:r w:rsidRPr="00BD6D74" w:rsidDel="00C906ED">
          <w:delText>(e.g. relevant sensors and zones for a given user). All of those can be accessed and processed in a massively parallel fashion to collect data from sensors and deliver it to the client efficiently.</w:delText>
        </w:r>
      </w:del>
      <w:ins w:id="310" w:author="Andrea D'Angelo" w:date="2019-01-14T13:38:00Z">
        <w:r w:rsidR="00C906ED">
          <w:t>Considering we cannot query the sensor</w:t>
        </w:r>
      </w:ins>
      <w:ins w:id="311" w:author="Andrea D'Angelo" w:date="2019-01-14T13:39:00Z">
        <w:r w:rsidR="00C906ED">
          <w:t>s no matter what, how could we tell them to increase their frequency when a value is above the threshold? One feasible option was to increase the rate at which our server fetches for results. However, that wasn</w:t>
        </w:r>
      </w:ins>
      <w:ins w:id="312" w:author="Andrea D'Angelo" w:date="2019-01-14T13:40:00Z">
        <w:r w:rsidR="00C906ED">
          <w:t xml:space="preserve">’t really compatible with how we designed the </w:t>
        </w:r>
        <w:proofErr w:type="gramStart"/>
        <w:r w:rsidR="00C906ED">
          <w:t>system, and</w:t>
        </w:r>
        <w:proofErr w:type="gramEnd"/>
        <w:r w:rsidR="00C906ED">
          <w:t xml:space="preserve"> would </w:t>
        </w:r>
        <w:r w:rsidR="00C906ED">
          <w:lastRenderedPageBreak/>
          <w:t>probably result in a massive overhaul of what we had done. We also felt it wasn’</w:t>
        </w:r>
        <w:r w:rsidR="001843FB">
          <w:t>t the most elegant solution, so we ended</w:t>
        </w:r>
      </w:ins>
      <w:ins w:id="313" w:author="Andrea D'Angelo" w:date="2019-01-14T13:41:00Z">
        <w:r w:rsidR="001843FB">
          <w:t xml:space="preserve"> up </w:t>
        </w:r>
        <w:proofErr w:type="gramStart"/>
        <w:r w:rsidR="001843FB">
          <w:t>assuming that</w:t>
        </w:r>
        <w:proofErr w:type="gramEnd"/>
        <w:r w:rsidR="001843FB">
          <w:t xml:space="preserve"> a sensor is preconfigured to do that. We already had imagined that a </w:t>
        </w:r>
      </w:ins>
      <w:ins w:id="314" w:author="Andrea D'Angelo" w:date="2019-01-14T14:17:00Z">
        <w:r w:rsidR="00E048C4">
          <w:t>sensor</w:t>
        </w:r>
      </w:ins>
      <w:ins w:id="315" w:author="Andrea D'Angelo" w:date="2019-01-14T13:41:00Z">
        <w:r w:rsidR="001843FB">
          <w:t xml:space="preserve"> must register with the server first, sending its ID and other information. That means preconfiguring the sensors was already a thing in our system, so we felt this solution was more in line with what we had done before. </w:t>
        </w:r>
      </w:ins>
    </w:p>
    <w:p w14:paraId="0556BCE7" w14:textId="77777777" w:rsidR="00BD6D74" w:rsidRDefault="00BD6D74" w:rsidP="00BD6D74">
      <w:pPr>
        <w:ind w:left="720"/>
      </w:pPr>
    </w:p>
    <w:p w14:paraId="6B99ADBA" w14:textId="77777777" w:rsidR="00847B89" w:rsidRDefault="00847B89">
      <w:pPr>
        <w:numPr>
          <w:ilvl w:val="0"/>
          <w:numId w:val="40"/>
        </w:numPr>
        <w:rPr>
          <w:ins w:id="316" w:author="Andrea D'Angelo" w:date="2019-01-14T18:25:00Z"/>
        </w:rPr>
      </w:pPr>
      <w:ins w:id="317" w:author="Andrea D'Angelo" w:date="2019-01-14T18:25:00Z">
        <w:r>
          <w:t>Only the administrator can add new users.</w:t>
        </w:r>
      </w:ins>
    </w:p>
    <w:p w14:paraId="01AAA12D" w14:textId="77777777" w:rsidR="00847B89" w:rsidRDefault="00847B89">
      <w:pPr>
        <w:ind w:left="720"/>
        <w:rPr>
          <w:ins w:id="318" w:author="Andrea D'Angelo" w:date="2019-01-14T18:25:00Z"/>
        </w:rPr>
        <w:pPrChange w:id="319" w:author="Andrea D'Angelo" w:date="2019-01-14T18:25:00Z">
          <w:pPr/>
        </w:pPrChange>
      </w:pPr>
    </w:p>
    <w:p w14:paraId="09F5DE58" w14:textId="77777777" w:rsidR="00BD6D74" w:rsidDel="00847B89" w:rsidRDefault="00BD6D74">
      <w:pPr>
        <w:ind w:left="720"/>
        <w:rPr>
          <w:del w:id="320" w:author="Andrea D'Angelo" w:date="2019-01-14T18:25:00Z"/>
        </w:rPr>
        <w:pPrChange w:id="321" w:author="Andrea D'Angelo" w:date="2019-01-14T18:25:00Z">
          <w:pPr/>
        </w:pPrChange>
      </w:pPr>
      <w:del w:id="322" w:author="Andrea D'Angelo" w:date="2019-01-14T18:25:00Z">
        <w:r w:rsidDel="00847B89">
          <w:delText>Java, Javascript and HTTP</w:delText>
        </w:r>
      </w:del>
    </w:p>
    <w:p w14:paraId="385F82C7" w14:textId="77777777" w:rsidR="00BD6D74" w:rsidDel="00847B89" w:rsidRDefault="00BD6D74">
      <w:pPr>
        <w:ind w:left="720"/>
        <w:rPr>
          <w:del w:id="323" w:author="Andrea D'Angelo" w:date="2019-01-14T18:25:00Z"/>
        </w:rPr>
        <w:pPrChange w:id="324" w:author="Andrea D'Angelo" w:date="2019-01-14T18:25:00Z">
          <w:pPr/>
        </w:pPrChange>
      </w:pPr>
    </w:p>
    <w:p w14:paraId="4328EE97" w14:textId="77777777" w:rsidR="00847B89" w:rsidRDefault="00BD6D74">
      <w:pPr>
        <w:ind w:left="720"/>
        <w:rPr>
          <w:ins w:id="325" w:author="Andrea D'Angelo" w:date="2019-01-14T18:26:00Z"/>
        </w:rPr>
        <w:pPrChange w:id="326" w:author="Andrea D'Angelo" w:date="2019-01-14T18:25:00Z">
          <w:pPr/>
        </w:pPrChange>
      </w:pPr>
      <w:del w:id="327" w:author="Andrea D'Angelo" w:date="2019-01-14T18:25:00Z">
        <w:r w:rsidRPr="00BD6D74" w:rsidDel="00847B89">
          <w:delText>Having spent too much time experimenting (mostly unsuccessfully) with new technologies to include in the project, we cannot ta</w:delText>
        </w:r>
      </w:del>
      <w:ins w:id="328" w:author="Andrea D'Angelo" w:date="2019-01-14T18:25:00Z">
        <w:r w:rsidR="00847B89">
          <w:t xml:space="preserve">We envisioned our system to be used in a private company, public services, or generally any workspace with an employer and employees, so not for public use. That is why </w:t>
        </w:r>
      </w:ins>
      <w:ins w:id="329" w:author="Andrea D'Angelo" w:date="2019-01-14T18:26:00Z">
        <w:r w:rsidR="00847B89">
          <w:t xml:space="preserve">we decided that only the admin can use the Register feature to add a new manager to the system, supposedly when a new employee is hired. </w:t>
        </w:r>
      </w:ins>
    </w:p>
    <w:p w14:paraId="1455ED67" w14:textId="77777777" w:rsidR="00BD6D74" w:rsidDel="00847B89" w:rsidRDefault="00646EB3">
      <w:pPr>
        <w:ind w:left="720"/>
        <w:rPr>
          <w:del w:id="330" w:author="Andrea D'Angelo" w:date="2019-01-14T18:25:00Z"/>
        </w:rPr>
        <w:pPrChange w:id="331" w:author="Andrea D'Angelo" w:date="2019-01-14T18:25:00Z">
          <w:pPr/>
        </w:pPrChange>
      </w:pPr>
      <w:ins w:id="332" w:author="Andrea D'Angelo" w:date="2019-01-19T10:58:00Z">
        <w:r>
          <w:t xml:space="preserve">The </w:t>
        </w:r>
      </w:ins>
      <w:ins w:id="333" w:author="Andrea D'Angelo" w:date="2019-01-14T18:26:00Z">
        <w:r w:rsidR="00847B89">
          <w:t>password</w:t>
        </w:r>
      </w:ins>
      <w:ins w:id="334" w:author="Andrea D'Angelo" w:date="2019-01-19T10:59:00Z">
        <w:r>
          <w:t>s</w:t>
        </w:r>
      </w:ins>
      <w:ins w:id="335" w:author="Andrea D'Angelo" w:date="2019-01-14T18:26:00Z">
        <w:r w:rsidR="00847B89">
          <w:t xml:space="preserve"> are generated by the system. We think that is the best option as it would be awkward and clunky for the new employee to choose and communicate their desired password to the admin. Therefore, </w:t>
        </w:r>
      </w:ins>
      <w:ins w:id="336" w:author="Andrea D'Angelo" w:date="2019-01-19T10:58:00Z">
        <w:r>
          <w:t>it</w:t>
        </w:r>
      </w:ins>
      <w:ins w:id="337" w:author="Andrea D'Angelo" w:date="2019-01-14T18:26:00Z">
        <w:r w:rsidR="00847B89">
          <w:t xml:space="preserve"> </w:t>
        </w:r>
      </w:ins>
      <w:ins w:id="338" w:author="Andrea D'Angelo" w:date="2019-01-19T10:58:00Z">
        <w:r>
          <w:t>is</w:t>
        </w:r>
      </w:ins>
      <w:ins w:id="339" w:author="Andrea D'Angelo" w:date="2019-01-14T18:26:00Z">
        <w:r w:rsidR="00847B89">
          <w:t xml:space="preserve"> generated automatically </w:t>
        </w:r>
      </w:ins>
      <w:ins w:id="340" w:author="Andrea D'Angelo" w:date="2019-01-19T10:58:00Z">
        <w:r>
          <w:t xml:space="preserve">(and paired with the </w:t>
        </w:r>
      </w:ins>
      <w:ins w:id="341" w:author="Andrea D'Angelo" w:date="2019-01-19T10:59:00Z">
        <w:r>
          <w:t>employee’s</w:t>
        </w:r>
      </w:ins>
      <w:ins w:id="342" w:author="Andrea D'Angelo" w:date="2019-01-19T10:58:00Z">
        <w:r>
          <w:t xml:space="preserve"> chosen email), </w:t>
        </w:r>
      </w:ins>
      <w:ins w:id="343" w:author="Andrea D'Angelo" w:date="2019-01-14T18:27:00Z">
        <w:r w:rsidR="00847B89">
          <w:t>and can be modified later.</w:t>
        </w:r>
      </w:ins>
      <w:del w:id="344" w:author="Andrea D'Angelo" w:date="2019-01-14T18:25:00Z">
        <w:r w:rsidR="00BD6D74" w:rsidRPr="00BD6D74" w:rsidDel="00847B89">
          <w:delText>e any more risk to run behind schedule. Because of this we all agreed that the best choice would have been to use technologies well known to everyone in the group. We decided to write the server side entirely in Java and a web client in JavaScript. All the communications in the system are done using HTTP, also from the sensors. This makes the development easier and faster, but it will certainly become a bottleneck if the sensors’ number grows well past the requirements. To avoid problems, in the future, the HTTP server that collects data from sensors can be replaced to reduce overhead with nearly no modifications to the rest of the system.</w:delText>
        </w:r>
      </w:del>
    </w:p>
    <w:p w14:paraId="3F813407" w14:textId="77777777" w:rsidR="00BD6D74" w:rsidRDefault="00BD6D74">
      <w:pPr>
        <w:ind w:left="720"/>
        <w:pPrChange w:id="345" w:author="Andrea D'Angelo" w:date="2019-01-14T18:25:00Z">
          <w:pPr/>
        </w:pPrChange>
      </w:pPr>
    </w:p>
    <w:p w14:paraId="5AB5BF71" w14:textId="77777777" w:rsidR="00BD6D74" w:rsidRDefault="00BD6D74" w:rsidP="000157E0"/>
    <w:p w14:paraId="097E3629" w14:textId="77777777" w:rsidR="00BD6D74" w:rsidRPr="000157E0" w:rsidRDefault="00BD6D74" w:rsidP="000157E0"/>
    <w:p w14:paraId="49F069C8" w14:textId="77777777" w:rsidR="00BD6D74" w:rsidRDefault="00BD6D74" w:rsidP="00BD6D74">
      <w:pPr>
        <w:pStyle w:val="Paragrafoelenco"/>
        <w:ind w:left="1440"/>
        <w:rPr>
          <w:rFonts w:ascii="Cambria" w:hAnsi="Cambria"/>
          <w:sz w:val="24"/>
          <w:szCs w:val="24"/>
        </w:rPr>
      </w:pPr>
    </w:p>
    <w:p w14:paraId="271701EA" w14:textId="77777777" w:rsidR="00E04CD9" w:rsidRDefault="00E04CD9" w:rsidP="009131BF">
      <w:pPr>
        <w:pStyle w:val="Paragrafoelenco"/>
        <w:ind w:left="0"/>
        <w:rPr>
          <w:rFonts w:ascii="Cambria" w:hAnsi="Cambria"/>
          <w:sz w:val="24"/>
          <w:szCs w:val="24"/>
        </w:rPr>
      </w:pPr>
    </w:p>
    <w:p w14:paraId="38B122D5" w14:textId="77777777" w:rsidR="00ED25DB" w:rsidRPr="00BF620D" w:rsidRDefault="000157E0" w:rsidP="005B12E3">
      <w:pPr>
        <w:pStyle w:val="Titolo"/>
        <w:spacing w:line="276" w:lineRule="auto"/>
        <w:rPr>
          <w:noProof/>
        </w:rPr>
      </w:pPr>
      <w:r w:rsidRPr="00ED25DB">
        <w:rPr>
          <w:noProof/>
        </w:rPr>
        <w:br w:type="page"/>
      </w:r>
      <w:r w:rsidR="00BD56BD">
        <w:rPr>
          <w:noProof/>
        </w:rPr>
        <w:lastRenderedPageBreak/>
        <w:t>F</w:t>
      </w:r>
      <w:r w:rsidR="00ED25DB" w:rsidRPr="00BF620D">
        <w:rPr>
          <w:noProof/>
        </w:rPr>
        <w:t xml:space="preserve">. Explain how the FRs and the NFRs are satisfied by design </w:t>
      </w:r>
    </w:p>
    <w:p w14:paraId="7E922163" w14:textId="77777777" w:rsidR="00B84F28" w:rsidRPr="00B84F28" w:rsidRDefault="00B84F28" w:rsidP="00B84F28">
      <w:pPr>
        <w:rPr>
          <w:b/>
          <w:noProof/>
        </w:rPr>
      </w:pPr>
      <w:r w:rsidRPr="00B84F28">
        <w:rPr>
          <w:b/>
          <w:noProof/>
        </w:rPr>
        <w:t xml:space="preserve">A1.1 GUI requirements </w:t>
      </w:r>
    </w:p>
    <w:p w14:paraId="4717D544" w14:textId="77777777" w:rsidR="00B84F28" w:rsidRDefault="00B84F28" w:rsidP="00B84F28">
      <w:pPr>
        <w:rPr>
          <w:noProof/>
        </w:rPr>
      </w:pPr>
      <w:r>
        <w:rPr>
          <w:noProof/>
        </w:rPr>
        <w:t xml:space="preserve"> </w:t>
      </w:r>
    </w:p>
    <w:p w14:paraId="785D66BE" w14:textId="77777777" w:rsidR="00B84F28" w:rsidRDefault="00B84F28" w:rsidP="00B84F28">
      <w:pPr>
        <w:jc w:val="both"/>
        <w:rPr>
          <w:noProof/>
        </w:rPr>
      </w:pPr>
      <w:r>
        <w:rPr>
          <w:noProof/>
        </w:rPr>
        <w:t xml:space="preserve">GUI was created using HTML5, CSS and JavaScript. </w:t>
      </w:r>
    </w:p>
    <w:p w14:paraId="323B8D72" w14:textId="77777777" w:rsidR="00B84F28" w:rsidRDefault="00B84F28" w:rsidP="00B84F28">
      <w:pPr>
        <w:jc w:val="both"/>
        <w:rPr>
          <w:noProof/>
        </w:rPr>
      </w:pPr>
      <w:r>
        <w:rPr>
          <w:noProof/>
        </w:rPr>
        <w:t xml:space="preserve">The GUI has been implemented in a way that it can be accessed via the web, thanks to the implementation of a server created through Java and Java Servlet that can be reached remotely. This allows managers to view the dashboard at any time by knowing the server's IP address. </w:t>
      </w:r>
    </w:p>
    <w:p w14:paraId="31AE2329" w14:textId="77777777" w:rsidR="00B84F28" w:rsidRDefault="00B84F28" w:rsidP="00B84F28">
      <w:pPr>
        <w:jc w:val="both"/>
        <w:rPr>
          <w:noProof/>
        </w:rPr>
      </w:pPr>
    </w:p>
    <w:p w14:paraId="0087A015" w14:textId="77777777" w:rsidR="00B84F28" w:rsidRDefault="00B84F28" w:rsidP="00B84F28">
      <w:pPr>
        <w:rPr>
          <w:b/>
          <w:i/>
          <w:noProof/>
        </w:rPr>
      </w:pPr>
      <w:r w:rsidRPr="00B84F28">
        <w:rPr>
          <w:b/>
          <w:i/>
          <w:noProof/>
        </w:rPr>
        <w:t xml:space="preserve">• Unusual values must be shown with appropriate colours based on their priority </w:t>
      </w:r>
    </w:p>
    <w:p w14:paraId="6E150457" w14:textId="77777777" w:rsidR="00B84F28" w:rsidRPr="00B84F28" w:rsidRDefault="00B84F28" w:rsidP="00B84F28">
      <w:pPr>
        <w:rPr>
          <w:b/>
          <w:i/>
          <w:noProof/>
        </w:rPr>
      </w:pPr>
      <w:r w:rsidRPr="00B84F28">
        <w:rPr>
          <w:b/>
          <w:i/>
          <w:noProof/>
        </w:rPr>
        <w:t xml:space="preserve">  </w:t>
      </w:r>
    </w:p>
    <w:p w14:paraId="37547F15" w14:textId="77777777" w:rsidR="00B84F28" w:rsidRDefault="00B84F28" w:rsidP="00B84F28">
      <w:pPr>
        <w:rPr>
          <w:noProof/>
        </w:rPr>
      </w:pPr>
      <w:r>
        <w:rPr>
          <w:noProof/>
        </w:rPr>
        <w:t>For unusual values classified “Alert” (see assumption #2) we add a “orange” background color to the box(intented</w:t>
      </w:r>
      <w:ins w:id="346" w:author="Andrea D'Angelo" w:date="2019-01-20T11:00:00Z">
        <w:r w:rsidR="00F55D02">
          <w:rPr>
            <w:noProof/>
          </w:rPr>
          <w:t>ed</w:t>
        </w:r>
      </w:ins>
      <w:r>
        <w:rPr>
          <w:noProof/>
        </w:rPr>
        <w:t xml:space="preserve"> as a room box if on dashboard </w:t>
      </w:r>
      <w:ins w:id="347" w:author="Andrea D'Angelo" w:date="2019-01-20T11:00:00Z">
        <w:r w:rsidR="00F55D02">
          <w:rPr>
            <w:noProof/>
          </w:rPr>
          <w:t xml:space="preserve">the user </w:t>
        </w:r>
      </w:ins>
      <w:r>
        <w:rPr>
          <w:noProof/>
        </w:rPr>
        <w:t xml:space="preserve">is logged </w:t>
      </w:r>
      <w:del w:id="348" w:author="Andrea D'Angelo" w:date="2019-01-20T11:00:00Z">
        <w:r w:rsidDel="00F55D02">
          <w:rPr>
            <w:noProof/>
          </w:rPr>
          <w:delText xml:space="preserve">in </w:delText>
        </w:r>
      </w:del>
      <w:ins w:id="349" w:author="Andrea D'Angelo" w:date="2019-01-20T11:00:00Z">
        <w:r w:rsidR="00F55D02">
          <w:rPr>
            <w:noProof/>
          </w:rPr>
          <w:t xml:space="preserve">as </w:t>
        </w:r>
      </w:ins>
      <w:r>
        <w:rPr>
          <w:noProof/>
        </w:rPr>
        <w:t>a building manager , intented</w:t>
      </w:r>
      <w:ins w:id="350" w:author="Andrea D'Angelo" w:date="2019-01-20T11:00:00Z">
        <w:r w:rsidR="00F55D02">
          <w:rPr>
            <w:noProof/>
          </w:rPr>
          <w:t>ed</w:t>
        </w:r>
      </w:ins>
      <w:r>
        <w:rPr>
          <w:noProof/>
        </w:rPr>
        <w:t xml:space="preserve"> as a building box if on dashboard </w:t>
      </w:r>
      <w:ins w:id="351" w:author="Andrea D'Angelo" w:date="2019-01-20T11:00:00Z">
        <w:r w:rsidR="00F55D02">
          <w:rPr>
            <w:noProof/>
          </w:rPr>
          <w:t xml:space="preserve">the user </w:t>
        </w:r>
      </w:ins>
      <w:r>
        <w:rPr>
          <w:noProof/>
        </w:rPr>
        <w:t xml:space="preserve">is logged </w:t>
      </w:r>
      <w:del w:id="352" w:author="Andrea D'Angelo" w:date="2019-01-20T11:00:00Z">
        <w:r w:rsidDel="00F55D02">
          <w:rPr>
            <w:noProof/>
          </w:rPr>
          <w:delText xml:space="preserve">in </w:delText>
        </w:r>
      </w:del>
      <w:ins w:id="353" w:author="Andrea D'Angelo" w:date="2019-01-20T11:00:00Z">
        <w:r w:rsidR="00F55D02">
          <w:rPr>
            <w:noProof/>
          </w:rPr>
          <w:t xml:space="preserve">as </w:t>
        </w:r>
      </w:ins>
      <w:r>
        <w:rPr>
          <w:noProof/>
        </w:rPr>
        <w:t>an area manager and etc.)  that contains the sensors that is over threshold . For unusual values classified “Warning”</w:t>
      </w:r>
      <w:r w:rsidR="00874D8B">
        <w:rPr>
          <w:noProof/>
        </w:rPr>
        <w:t xml:space="preserve"> (see the same assumption</w:t>
      </w:r>
      <w:r>
        <w:rPr>
          <w:noProof/>
        </w:rPr>
        <w:t xml:space="preserve">)  we do the same operation after have done risks evaluation but colouring the box with a “red” color. </w:t>
      </w:r>
      <w:ins w:id="354" w:author="Andrea D'Angelo" w:date="2019-01-20T14:32:00Z">
        <w:r w:rsidR="003037DE">
          <w:rPr>
            <w:noProof/>
          </w:rPr>
          <w:t>An example of this is given in the Appendix section</w:t>
        </w:r>
      </w:ins>
      <w:ins w:id="355" w:author="Andrea D'Angelo" w:date="2019-01-20T14:33:00Z">
        <w:r w:rsidR="003037DE">
          <w:rPr>
            <w:noProof/>
          </w:rPr>
          <w:t xml:space="preserve"> below.</w:t>
        </w:r>
      </w:ins>
    </w:p>
    <w:p w14:paraId="3F9C2936" w14:textId="77777777" w:rsidR="00B84F28" w:rsidRDefault="00B84F28" w:rsidP="00B84F28">
      <w:pPr>
        <w:rPr>
          <w:noProof/>
        </w:rPr>
      </w:pPr>
    </w:p>
    <w:p w14:paraId="64E5DBA0" w14:textId="77777777" w:rsidR="00B84F28" w:rsidRDefault="00B84F28" w:rsidP="00B84F28">
      <w:pPr>
        <w:rPr>
          <w:b/>
          <w:i/>
          <w:noProof/>
        </w:rPr>
      </w:pPr>
      <w:r w:rsidRPr="00B84F28">
        <w:rPr>
          <w:b/>
          <w:i/>
          <w:noProof/>
        </w:rPr>
        <w:t xml:space="preserve">• Dashboard must show all sensors   </w:t>
      </w:r>
    </w:p>
    <w:p w14:paraId="61276F40" w14:textId="77777777" w:rsidR="00B84F28" w:rsidRPr="00B84F28" w:rsidRDefault="00B84F28" w:rsidP="00B84F28">
      <w:pPr>
        <w:rPr>
          <w:b/>
          <w:i/>
          <w:noProof/>
        </w:rPr>
      </w:pPr>
    </w:p>
    <w:p w14:paraId="40E3DA31" w14:textId="77777777" w:rsidR="00B84F28" w:rsidRDefault="00B84F28" w:rsidP="00B84F28">
      <w:pPr>
        <w:rPr>
          <w:noProof/>
        </w:rPr>
      </w:pPr>
      <w:r>
        <w:rPr>
          <w:noProof/>
        </w:rPr>
        <w:t xml:space="preserve">Every manager depending on his role have a different dashboard,operations performed by managers like login and data request are made by using an http client that sends/receives data from/to server using a GET request. </w:t>
      </w:r>
    </w:p>
    <w:p w14:paraId="003671E1" w14:textId="77777777" w:rsidR="00B84F28" w:rsidRDefault="00B84F28" w:rsidP="00B84F28">
      <w:pPr>
        <w:rPr>
          <w:noProof/>
        </w:rPr>
      </w:pPr>
    </w:p>
    <w:p w14:paraId="43BB83AE" w14:textId="77777777" w:rsidR="00B84F28" w:rsidRDefault="00B84F28" w:rsidP="00B84F28">
      <w:pPr>
        <w:rPr>
          <w:b/>
          <w:i/>
          <w:noProof/>
        </w:rPr>
      </w:pPr>
      <w:r w:rsidRPr="00B84F28">
        <w:rPr>
          <w:b/>
          <w:i/>
          <w:noProof/>
        </w:rPr>
        <w:t xml:space="preserve">• The user must be able to select an area   </w:t>
      </w:r>
    </w:p>
    <w:p w14:paraId="0BB773DF" w14:textId="77777777" w:rsidR="00B84F28" w:rsidRPr="00B84F28" w:rsidRDefault="00B84F28" w:rsidP="00B84F28">
      <w:pPr>
        <w:rPr>
          <w:b/>
          <w:i/>
          <w:noProof/>
        </w:rPr>
      </w:pPr>
    </w:p>
    <w:p w14:paraId="17E4E2B8" w14:textId="77777777" w:rsidR="00B84F28" w:rsidRDefault="00B84F28" w:rsidP="00B84F28">
      <w:pPr>
        <w:rPr>
          <w:noProof/>
        </w:rPr>
      </w:pPr>
      <w:del w:id="356" w:author="Andrea D'Angelo" w:date="2019-01-20T11:01:00Z">
        <w:r w:rsidDel="00363188">
          <w:rPr>
            <w:noProof/>
          </w:rPr>
          <w:delText>On a relational DB (</w:delText>
        </w:r>
      </w:del>
      <w:del w:id="357" w:author="Andrea D'Angelo" w:date="2019-01-19T11:14:00Z">
        <w:r w:rsidDel="00EE1D78">
          <w:rPr>
            <w:noProof/>
          </w:rPr>
          <w:delText xml:space="preserve">MySql </w:delText>
        </w:r>
      </w:del>
      <w:del w:id="358" w:author="Andrea D'Angelo" w:date="2019-01-20T11:01:00Z">
        <w:r w:rsidDel="00363188">
          <w:rPr>
            <w:noProof/>
          </w:rPr>
          <w:delText>database) are stored managers’ permission</w:delText>
        </w:r>
      </w:del>
      <w:ins w:id="359" w:author="Andrea D'Angelo" w:date="2019-01-20T11:01:00Z">
        <w:r w:rsidR="00363188">
          <w:rPr>
            <w:noProof/>
          </w:rPr>
          <w:t>Managers’ permissions are stored in a relational Database (MariaDB)</w:t>
        </w:r>
      </w:ins>
      <w:r>
        <w:rPr>
          <w:noProof/>
        </w:rPr>
        <w:t xml:space="preserve"> so that every manager </w:t>
      </w:r>
      <w:ins w:id="360" w:author="Andrea D'Angelo" w:date="2019-01-20T11:01:00Z">
        <w:r w:rsidR="00363188">
          <w:rPr>
            <w:noProof/>
          </w:rPr>
          <w:t xml:space="preserve">only sees </w:t>
        </w:r>
      </w:ins>
      <w:del w:id="361" w:author="Andrea D'Angelo" w:date="2019-01-20T11:01:00Z">
        <w:r w:rsidDel="00363188">
          <w:rPr>
            <w:noProof/>
          </w:rPr>
          <w:delText xml:space="preserve">see only </w:delText>
        </w:r>
      </w:del>
      <w:r>
        <w:rPr>
          <w:noProof/>
        </w:rPr>
        <w:t>the areas assigned to him and with the right level of detail. A</w:t>
      </w:r>
      <w:r w:rsidRPr="00B84F28">
        <w:rPr>
          <w:noProof/>
        </w:rPr>
        <w:t xml:space="preserve"> building </w:t>
      </w:r>
      <w:ins w:id="362" w:author="Andrea D'Angelo" w:date="2019-01-20T11:01:00Z">
        <w:r w:rsidR="00363188">
          <w:rPr>
            <w:noProof/>
          </w:rPr>
          <w:t xml:space="preserve">manager </w:t>
        </w:r>
      </w:ins>
      <w:r w:rsidRPr="00B84F28">
        <w:rPr>
          <w:noProof/>
        </w:rPr>
        <w:t xml:space="preserve">will be able to choose between the various buildings assigned to him, an area manager among the various areas assigned to him and in the same way an urban administrator can select one of the cities </w:t>
      </w:r>
      <w:del w:id="363" w:author="Andrea D'Angelo" w:date="2019-01-20T11:01:00Z">
        <w:r w:rsidRPr="00B84F28" w:rsidDel="00363188">
          <w:rPr>
            <w:noProof/>
          </w:rPr>
          <w:delText xml:space="preserve">attested </w:delText>
        </w:r>
      </w:del>
      <w:ins w:id="364" w:author="Andrea D'Angelo" w:date="2019-01-20T11:01:00Z">
        <w:r w:rsidR="00363188">
          <w:rPr>
            <w:noProof/>
          </w:rPr>
          <w:t>assigned</w:t>
        </w:r>
        <w:r w:rsidR="00363188" w:rsidRPr="00B84F28">
          <w:rPr>
            <w:noProof/>
          </w:rPr>
          <w:t xml:space="preserve"> </w:t>
        </w:r>
      </w:ins>
      <w:r w:rsidRPr="00B84F28">
        <w:rPr>
          <w:noProof/>
        </w:rPr>
        <w:t>to him</w:t>
      </w:r>
      <w:ins w:id="365" w:author="Andrea D'Angelo" w:date="2019-01-20T11:01:00Z">
        <w:r w:rsidR="00363188">
          <w:rPr>
            <w:noProof/>
          </w:rPr>
          <w:t xml:space="preserve"> </w:t>
        </w:r>
      </w:ins>
      <w:r>
        <w:rPr>
          <w:noProof/>
        </w:rPr>
        <w:t>will specifically see a division for floors and rooms. Focusing on a room, he will be able to see specifically all the sensors available</w:t>
      </w:r>
      <w:del w:id="366" w:author="Andrea D'Angelo" w:date="2019-01-20T11:02:00Z">
        <w:r w:rsidDel="00363188">
          <w:rPr>
            <w:noProof/>
          </w:rPr>
          <w:delText>s</w:delText>
        </w:r>
      </w:del>
      <w:r>
        <w:rPr>
          <w:noProof/>
        </w:rPr>
        <w:t xml:space="preserve"> in the single room. The same reasoning is applied to all types of managers who, however, will receive information grouped together with the growth of the vastness of the monitored infrastructure with the possibility of expanding to go into details.</w:t>
      </w:r>
    </w:p>
    <w:p w14:paraId="42DA62DE" w14:textId="77777777" w:rsidR="00B84F28" w:rsidRDefault="00B84F28" w:rsidP="00B84F28">
      <w:pPr>
        <w:rPr>
          <w:noProof/>
        </w:rPr>
      </w:pPr>
    </w:p>
    <w:p w14:paraId="4F0FB710" w14:textId="77777777" w:rsidR="00B84F28" w:rsidRDefault="00B84F28" w:rsidP="00B84F28">
      <w:pPr>
        <w:rPr>
          <w:noProof/>
        </w:rPr>
      </w:pPr>
    </w:p>
    <w:p w14:paraId="28EEC78A" w14:textId="77777777" w:rsidR="00B84F28" w:rsidRDefault="00B84F28" w:rsidP="00B84F28">
      <w:pPr>
        <w:rPr>
          <w:noProof/>
        </w:rPr>
      </w:pPr>
    </w:p>
    <w:p w14:paraId="6B69D418" w14:textId="77777777" w:rsidR="00B84F28" w:rsidRDefault="00B84F28" w:rsidP="00B84F28">
      <w:pPr>
        <w:rPr>
          <w:noProof/>
        </w:rPr>
      </w:pPr>
    </w:p>
    <w:p w14:paraId="55FA8A30" w14:textId="77777777" w:rsidR="00B84F28" w:rsidRDefault="00B84F28" w:rsidP="00B84F28">
      <w:pPr>
        <w:rPr>
          <w:noProof/>
        </w:rPr>
      </w:pPr>
    </w:p>
    <w:p w14:paraId="07943BD1" w14:textId="77777777" w:rsidR="00B84F28" w:rsidRDefault="00B84F28" w:rsidP="00B84F28">
      <w:pPr>
        <w:rPr>
          <w:b/>
          <w:noProof/>
        </w:rPr>
      </w:pPr>
      <w:r w:rsidRPr="00B84F28">
        <w:rPr>
          <w:b/>
          <w:noProof/>
        </w:rPr>
        <w:t xml:space="preserve">A1.2 Business Logic Requirements  </w:t>
      </w:r>
    </w:p>
    <w:p w14:paraId="5CC77560" w14:textId="77777777" w:rsidR="00B84F28" w:rsidRPr="00B84F28" w:rsidRDefault="00B84F28" w:rsidP="00B84F28">
      <w:pPr>
        <w:rPr>
          <w:b/>
          <w:noProof/>
        </w:rPr>
      </w:pPr>
    </w:p>
    <w:p w14:paraId="6AEEC368" w14:textId="77777777" w:rsidR="00B84F28" w:rsidRDefault="00B84F28" w:rsidP="00B84F28">
      <w:pPr>
        <w:rPr>
          <w:b/>
          <w:i/>
          <w:noProof/>
        </w:rPr>
      </w:pPr>
      <w:r w:rsidRPr="00B84F28">
        <w:rPr>
          <w:b/>
          <w:i/>
          <w:noProof/>
        </w:rPr>
        <w:t xml:space="preserve">• Admin must be able to change the defined threshold values  </w:t>
      </w:r>
    </w:p>
    <w:p w14:paraId="64CB5D52" w14:textId="77777777" w:rsidR="00B84F28" w:rsidRPr="00B84F28" w:rsidRDefault="00B84F28" w:rsidP="00B84F28">
      <w:pPr>
        <w:rPr>
          <w:b/>
          <w:i/>
          <w:noProof/>
        </w:rPr>
      </w:pPr>
    </w:p>
    <w:p w14:paraId="68C80C65" w14:textId="77777777" w:rsidR="00B84F28" w:rsidRDefault="00B84F28" w:rsidP="00B84F28">
      <w:pPr>
        <w:rPr>
          <w:noProof/>
        </w:rPr>
      </w:pPr>
      <w:r>
        <w:rPr>
          <w:noProof/>
        </w:rPr>
        <w:t xml:space="preserve"> The admin, by connecting to the dashboard using the credentials, can check the thresholds of the sensors through a</w:t>
      </w:r>
      <w:ins w:id="367" w:author="Andrea D'Angelo" w:date="2019-01-20T11:02:00Z">
        <w:r w:rsidR="00363188">
          <w:rPr>
            <w:noProof/>
          </w:rPr>
          <w:t>n</w:t>
        </w:r>
      </w:ins>
      <w:r>
        <w:rPr>
          <w:noProof/>
        </w:rPr>
        <w:t xml:space="preserve"> http call to the server and change the value if necessary, for each sensor the threshold level is stored in the relational DB. </w:t>
      </w:r>
    </w:p>
    <w:p w14:paraId="5D907753" w14:textId="77777777" w:rsidR="00B84F28" w:rsidRDefault="00B84F28" w:rsidP="00B84F28">
      <w:pPr>
        <w:rPr>
          <w:noProof/>
        </w:rPr>
      </w:pPr>
    </w:p>
    <w:p w14:paraId="0A3E95EE" w14:textId="77777777" w:rsidR="00B84F28" w:rsidRPr="00B84F28" w:rsidRDefault="00B84F28" w:rsidP="00B84F28">
      <w:pPr>
        <w:rPr>
          <w:b/>
          <w:i/>
          <w:noProof/>
        </w:rPr>
      </w:pPr>
      <w:r w:rsidRPr="00B84F28">
        <w:rPr>
          <w:b/>
          <w:i/>
          <w:noProof/>
        </w:rPr>
        <w:t xml:space="preserve">• The system must be able to detect sensors’ failures and warnings. If there are </w:t>
      </w:r>
    </w:p>
    <w:p w14:paraId="1E0A78B8" w14:textId="77777777" w:rsidR="00B84F28" w:rsidRDefault="00B84F28" w:rsidP="00B84F28">
      <w:pPr>
        <w:rPr>
          <w:noProof/>
        </w:rPr>
      </w:pPr>
      <w:r w:rsidRPr="00B84F28">
        <w:rPr>
          <w:b/>
          <w:i/>
          <w:noProof/>
        </w:rPr>
        <w:t>backup sensors for a measured property, the warning will have a lower priority</w:t>
      </w:r>
      <w:r>
        <w:rPr>
          <w:noProof/>
        </w:rPr>
        <w:t xml:space="preserve">.  </w:t>
      </w:r>
    </w:p>
    <w:p w14:paraId="12C5F999" w14:textId="77777777" w:rsidR="00B84F28" w:rsidRDefault="00B84F28" w:rsidP="00B84F28">
      <w:pPr>
        <w:rPr>
          <w:noProof/>
        </w:rPr>
      </w:pPr>
    </w:p>
    <w:p w14:paraId="50051263" w14:textId="77777777" w:rsidR="00B84F28" w:rsidRDefault="00B84F28" w:rsidP="00B84F28">
      <w:pPr>
        <w:rPr>
          <w:noProof/>
        </w:rPr>
      </w:pPr>
      <w:r>
        <w:rPr>
          <w:noProof/>
        </w:rPr>
        <w:t xml:space="preserve"> The server will receive messages from the various sensors through an </w:t>
      </w:r>
      <w:del w:id="368" w:author="Andrea D'Angelo" w:date="2019-01-20T14:33:00Z">
        <w:r w:rsidDel="00C42E0F">
          <w:rPr>
            <w:noProof/>
          </w:rPr>
          <w:delText xml:space="preserve">http </w:delText>
        </w:r>
      </w:del>
      <w:ins w:id="369" w:author="Andrea D'Angelo" w:date="2019-01-20T14:33:00Z">
        <w:r w:rsidR="00C42E0F">
          <w:rPr>
            <w:noProof/>
          </w:rPr>
          <w:t xml:space="preserve">HTTP </w:t>
        </w:r>
      </w:ins>
      <w:r>
        <w:rPr>
          <w:noProof/>
        </w:rPr>
        <w:t>call. For each message received, it will verify the authenticity of the sensor by checking the relation</w:t>
      </w:r>
      <w:ins w:id="370" w:author="Andrea D'Angelo" w:date="2019-01-20T11:02:00Z">
        <w:r w:rsidR="00363188">
          <w:rPr>
            <w:noProof/>
          </w:rPr>
          <w:t>al</w:t>
        </w:r>
      </w:ins>
      <w:r>
        <w:rPr>
          <w:noProof/>
        </w:rPr>
        <w:t xml:space="preserve">  DB in which the sensor identities are recorded. A "check" control module which resides on the server will check if it receives from each sensor (at least once a minute under normal conditions) a message and will compare the measured value that the sensor will send through the message with the maximum threshold value preloaded in a cache inside the server to be as efficient as possible in the comparison. The failure of a type of sensor will be shown in orange (considering an alert situation) if in the same environment there are other sensors that detect the same type of data otherwise in red (considering a warning situation) </w:t>
      </w:r>
    </w:p>
    <w:p w14:paraId="6D9F3575" w14:textId="77777777" w:rsidR="00B84F28" w:rsidRDefault="00B84F28" w:rsidP="00B84F28">
      <w:pPr>
        <w:rPr>
          <w:noProof/>
        </w:rPr>
      </w:pPr>
      <w:r>
        <w:rPr>
          <w:noProof/>
        </w:rPr>
        <w:t xml:space="preserve">  </w:t>
      </w:r>
    </w:p>
    <w:p w14:paraId="0FD2AD03" w14:textId="77777777" w:rsidR="00B84F28" w:rsidRPr="00B84F28" w:rsidRDefault="00B84F28" w:rsidP="00B84F28">
      <w:pPr>
        <w:rPr>
          <w:b/>
          <w:i/>
          <w:noProof/>
        </w:rPr>
      </w:pPr>
      <w:r w:rsidRPr="00B84F28">
        <w:rPr>
          <w:b/>
          <w:i/>
          <w:noProof/>
        </w:rPr>
        <w:t xml:space="preserve">• Different managers are given information with different levels of detail, based on </w:t>
      </w:r>
    </w:p>
    <w:p w14:paraId="204407F6" w14:textId="77777777" w:rsidR="00B84F28" w:rsidRPr="00B84F28" w:rsidRDefault="00B84F28" w:rsidP="00B84F28">
      <w:pPr>
        <w:rPr>
          <w:b/>
          <w:i/>
          <w:noProof/>
        </w:rPr>
      </w:pPr>
      <w:r w:rsidRPr="00B84F28">
        <w:rPr>
          <w:b/>
          <w:i/>
          <w:noProof/>
        </w:rPr>
        <w:t xml:space="preserve">a hierarchic relationship. </w:t>
      </w:r>
    </w:p>
    <w:p w14:paraId="6CF220DC" w14:textId="77777777" w:rsidR="00B84F28" w:rsidRDefault="00B84F28" w:rsidP="00B84F28">
      <w:pPr>
        <w:rPr>
          <w:noProof/>
        </w:rPr>
      </w:pPr>
      <w:r>
        <w:rPr>
          <w:noProof/>
        </w:rPr>
        <w:t xml:space="preserve"> </w:t>
      </w:r>
    </w:p>
    <w:p w14:paraId="1FE3967A" w14:textId="77777777" w:rsidR="00B84F28" w:rsidRDefault="00B84F28" w:rsidP="00B84F28">
      <w:pPr>
        <w:rPr>
          <w:noProof/>
        </w:rPr>
      </w:pPr>
      <w:r>
        <w:rPr>
          <w:noProof/>
        </w:rPr>
        <w:t xml:space="preserve"> A building manager will specifically see a division for floors and rooms. Focusing on a room, he will be able to see specifically all the sensors available</w:t>
      </w:r>
      <w:del w:id="371" w:author="Andrea D'Angelo" w:date="2019-01-20T11:02:00Z">
        <w:r w:rsidDel="00363188">
          <w:rPr>
            <w:noProof/>
          </w:rPr>
          <w:delText>s</w:delText>
        </w:r>
      </w:del>
      <w:r>
        <w:rPr>
          <w:noProof/>
        </w:rPr>
        <w:t xml:space="preserve"> in the single room. The same reasoning is applied to all types of managers who, however, will receive information grouped together with the growth of the vastness of the monitored infrastructure with the possibility of expanding to go into details. </w:t>
      </w:r>
    </w:p>
    <w:p w14:paraId="79109837" w14:textId="77777777" w:rsidR="00B84F28" w:rsidRDefault="00B84F28" w:rsidP="00B84F28">
      <w:pPr>
        <w:rPr>
          <w:noProof/>
        </w:rPr>
      </w:pPr>
    </w:p>
    <w:p w14:paraId="0CAC6447" w14:textId="77777777" w:rsidR="00B84F28" w:rsidRDefault="00B84F28" w:rsidP="00B84F28">
      <w:pPr>
        <w:rPr>
          <w:noProof/>
        </w:rPr>
      </w:pPr>
    </w:p>
    <w:p w14:paraId="4C8FB9A8" w14:textId="77777777" w:rsidR="00B84F28" w:rsidRPr="00B84F28" w:rsidRDefault="00B84F28" w:rsidP="00B84F28">
      <w:pPr>
        <w:rPr>
          <w:b/>
          <w:i/>
          <w:noProof/>
        </w:rPr>
      </w:pPr>
      <w:r w:rsidRPr="00B84F28">
        <w:rPr>
          <w:b/>
          <w:i/>
          <w:noProof/>
        </w:rPr>
        <w:t xml:space="preserve">• There are three types of managers. </w:t>
      </w:r>
    </w:p>
    <w:p w14:paraId="40D22EE8" w14:textId="77777777" w:rsidR="00B84F28" w:rsidRDefault="00B84F28" w:rsidP="00B84F28">
      <w:pPr>
        <w:rPr>
          <w:noProof/>
        </w:rPr>
      </w:pPr>
      <w:r>
        <w:rPr>
          <w:noProof/>
        </w:rPr>
        <w:t xml:space="preserve"> </w:t>
      </w:r>
    </w:p>
    <w:p w14:paraId="5A5E620E" w14:textId="77777777" w:rsidR="00B84F28" w:rsidRDefault="00B84F28" w:rsidP="00B84F28">
      <w:pPr>
        <w:rPr>
          <w:noProof/>
        </w:rPr>
      </w:pPr>
      <w:r>
        <w:rPr>
          <w:noProof/>
        </w:rPr>
        <w:t xml:space="preserve"> In the relational DB each manager is assigned according to their role buildings or areas or cities to be monitored.</w:t>
      </w:r>
    </w:p>
    <w:p w14:paraId="71E4A2E0" w14:textId="77777777" w:rsidR="00B84F28" w:rsidDel="00776495" w:rsidRDefault="00B84F28" w:rsidP="00B84F28">
      <w:pPr>
        <w:rPr>
          <w:del w:id="372" w:author="Andrea D'Angelo" w:date="2019-01-20T12:22:00Z"/>
          <w:noProof/>
        </w:rPr>
      </w:pPr>
    </w:p>
    <w:p w14:paraId="6B496BE0" w14:textId="77777777" w:rsidR="00B84F28" w:rsidDel="00776495" w:rsidRDefault="00B84F28" w:rsidP="00B84F28">
      <w:pPr>
        <w:rPr>
          <w:del w:id="373" w:author="Andrea D'Angelo" w:date="2019-01-20T12:22:00Z"/>
          <w:noProof/>
        </w:rPr>
      </w:pPr>
      <w:del w:id="374" w:author="Andrea D'Angelo" w:date="2019-01-20T12:22:00Z">
        <w:r w:rsidDel="00776495">
          <w:rPr>
            <w:noProof/>
          </w:rPr>
          <w:delText xml:space="preserve"> </w:delText>
        </w:r>
      </w:del>
    </w:p>
    <w:p w14:paraId="7ABC5DFE" w14:textId="77777777" w:rsidR="00B84F28" w:rsidRPr="00B84F28" w:rsidDel="00DD2C8D" w:rsidRDefault="00B84F28" w:rsidP="00B84F28">
      <w:pPr>
        <w:rPr>
          <w:del w:id="375" w:author="Andrea D'Angelo" w:date="2019-01-18T17:07:00Z"/>
          <w:b/>
          <w:i/>
          <w:noProof/>
        </w:rPr>
      </w:pPr>
      <w:del w:id="376" w:author="Andrea D'Angelo" w:date="2019-01-18T17:07:00Z">
        <w:r w:rsidRPr="00B84F28" w:rsidDel="00DD2C8D">
          <w:rPr>
            <w:b/>
            <w:i/>
            <w:noProof/>
          </w:rPr>
          <w:delText xml:space="preserve">• If a sensor detects unusual values, its frequency must be updated. </w:delText>
        </w:r>
      </w:del>
    </w:p>
    <w:p w14:paraId="276ECF96" w14:textId="77777777" w:rsidR="00B84F28" w:rsidDel="00DD2C8D" w:rsidRDefault="00B84F28" w:rsidP="00B84F28">
      <w:pPr>
        <w:rPr>
          <w:del w:id="377" w:author="Andrea D'Angelo" w:date="2019-01-18T17:07:00Z"/>
          <w:noProof/>
        </w:rPr>
      </w:pPr>
      <w:del w:id="378" w:author="Andrea D'Angelo" w:date="2019-01-18T17:07:00Z">
        <w:r w:rsidDel="00DD2C8D">
          <w:rPr>
            <w:noProof/>
          </w:rPr>
          <w:delText xml:space="preserve"> </w:delText>
        </w:r>
      </w:del>
    </w:p>
    <w:p w14:paraId="611E8023" w14:textId="77777777" w:rsidR="00B84F28" w:rsidDel="00DD2C8D" w:rsidRDefault="00B84F28" w:rsidP="00B84F28">
      <w:pPr>
        <w:rPr>
          <w:del w:id="379" w:author="Andrea D'Angelo" w:date="2019-01-18T17:07:00Z"/>
          <w:noProof/>
        </w:rPr>
      </w:pPr>
      <w:del w:id="380" w:author="Andrea D'Angelo" w:date="2019-01-18T17:07:00Z">
        <w:r w:rsidDel="00DD2C8D">
          <w:rPr>
            <w:noProof/>
          </w:rPr>
          <w:delText xml:space="preserve"> As the sensors can be configured, the request for data will be increased by the server up to a maximum of one detection every 5 seconds if the check module deems it necessary according to the analyzes carried out by the server</w:delText>
        </w:r>
      </w:del>
    </w:p>
    <w:p w14:paraId="6A26A5F7" w14:textId="77777777" w:rsidR="00B84F28" w:rsidDel="00776495" w:rsidRDefault="00B84F28" w:rsidP="00B84F28">
      <w:pPr>
        <w:rPr>
          <w:del w:id="381" w:author="Andrea D'Angelo" w:date="2019-01-20T12:22:00Z"/>
          <w:noProof/>
        </w:rPr>
      </w:pPr>
    </w:p>
    <w:p w14:paraId="67B9DA1B" w14:textId="77777777" w:rsidR="00B84F28" w:rsidDel="00DD2C8D" w:rsidRDefault="00B84F28" w:rsidP="00B84F28">
      <w:pPr>
        <w:rPr>
          <w:del w:id="382" w:author="Andrea D'Angelo" w:date="2019-01-18T17:07:00Z"/>
          <w:noProof/>
        </w:rPr>
      </w:pPr>
    </w:p>
    <w:p w14:paraId="5FF134CB" w14:textId="77777777" w:rsidR="00903407" w:rsidDel="00DD2C8D" w:rsidRDefault="00903407" w:rsidP="00B84F28">
      <w:pPr>
        <w:rPr>
          <w:del w:id="383" w:author="Andrea D'Angelo" w:date="2019-01-18T17:07:00Z"/>
          <w:noProof/>
        </w:rPr>
      </w:pPr>
    </w:p>
    <w:p w14:paraId="43833AAB" w14:textId="77777777" w:rsidR="00B84F28" w:rsidRDefault="00B84F28" w:rsidP="00B84F28">
      <w:pPr>
        <w:rPr>
          <w:noProof/>
        </w:rPr>
      </w:pPr>
    </w:p>
    <w:p w14:paraId="1C6E93AE" w14:textId="77777777" w:rsidR="00903407" w:rsidRDefault="00903407" w:rsidP="00903407">
      <w:pPr>
        <w:rPr>
          <w:b/>
          <w:noProof/>
        </w:rPr>
      </w:pPr>
      <w:r w:rsidRPr="00903407">
        <w:rPr>
          <w:b/>
          <w:noProof/>
        </w:rPr>
        <w:t xml:space="preserve">• A1.3 DB Requirements </w:t>
      </w:r>
    </w:p>
    <w:p w14:paraId="592440B8" w14:textId="77777777" w:rsidR="00903407" w:rsidRPr="00903407" w:rsidRDefault="00903407" w:rsidP="00903407">
      <w:pPr>
        <w:rPr>
          <w:b/>
          <w:noProof/>
        </w:rPr>
      </w:pPr>
    </w:p>
    <w:p w14:paraId="5ED3A9C2" w14:textId="77777777" w:rsidR="00874D8B" w:rsidRDefault="00903407" w:rsidP="00903407">
      <w:pPr>
        <w:jc w:val="both"/>
        <w:rPr>
          <w:noProof/>
        </w:rPr>
      </w:pPr>
      <w:r>
        <w:rPr>
          <w:noProof/>
        </w:rPr>
        <w:t xml:space="preserve">It was decided to use a DB time series for storing the data collected by the sensors, which by its nature is suitable for storing this type of data and is optimized for handling time </w:t>
      </w:r>
      <w:r>
        <w:rPr>
          <w:noProof/>
        </w:rPr>
        <w:lastRenderedPageBreak/>
        <w:t>series data, that are  arrays of numbers indexed by time (at datetime). For the management of roles, permissions and storage of active sensors in the system we decided instead to use a relational database (</w:t>
      </w:r>
      <w:del w:id="384" w:author="Andrea D'Angelo" w:date="2019-01-19T11:14:00Z">
        <w:r w:rsidDel="00EE1D78">
          <w:rPr>
            <w:noProof/>
          </w:rPr>
          <w:delText>Mysql</w:delText>
        </w:r>
      </w:del>
      <w:ins w:id="385" w:author="Andrea D'Angelo" w:date="2019-01-19T11:14:00Z">
        <w:r w:rsidR="00EE1D78">
          <w:rPr>
            <w:noProof/>
          </w:rPr>
          <w:t>MariaDB</w:t>
        </w:r>
      </w:ins>
      <w:r>
        <w:rPr>
          <w:noProof/>
        </w:rPr>
        <w:t>). Although slower than a NOSQL database since it is not used to a maximum if not in the login phase of the managers to recover access data and areas monitored by him, we have decided that it is the best technology for this purpose. To guarantee data preservation, we will certainly adopt backup systems for both databases in particular, the relational one because while the loss of old measurements present in the database time series (if not for analysis) does not represent a serious problem, the loss of the roles of the various managers can be serious and would prevent the access of the various managers. For security and efficiency, the latest detection measured by the individual sensors is stored in the server cache as well as in the DB to provide managers with less waiting time.</w:t>
      </w:r>
    </w:p>
    <w:p w14:paraId="79246C49" w14:textId="77777777" w:rsidR="00664B10" w:rsidRDefault="00664B10" w:rsidP="00903407">
      <w:pPr>
        <w:jc w:val="both"/>
        <w:rPr>
          <w:noProof/>
        </w:rPr>
      </w:pPr>
    </w:p>
    <w:p w14:paraId="055B338B" w14:textId="77777777" w:rsidR="00664B10" w:rsidRDefault="00664B10" w:rsidP="00903407">
      <w:pPr>
        <w:jc w:val="both"/>
        <w:rPr>
          <w:noProof/>
        </w:rPr>
      </w:pPr>
    </w:p>
    <w:p w14:paraId="16D51B43" w14:textId="77777777" w:rsidR="00664B10" w:rsidRDefault="00664B10" w:rsidP="00664B10">
      <w:pPr>
        <w:jc w:val="both"/>
        <w:rPr>
          <w:b/>
          <w:noProof/>
        </w:rPr>
      </w:pPr>
      <w:r w:rsidRPr="00903407">
        <w:rPr>
          <w:b/>
          <w:noProof/>
        </w:rPr>
        <w:t xml:space="preserve">• </w:t>
      </w:r>
      <w:r>
        <w:rPr>
          <w:b/>
          <w:noProof/>
        </w:rPr>
        <w:t>Non-functional Requirements</w:t>
      </w:r>
    </w:p>
    <w:p w14:paraId="0883A2EC" w14:textId="77777777" w:rsidR="00664B10" w:rsidRDefault="00664B10" w:rsidP="00664B10">
      <w:pPr>
        <w:jc w:val="both"/>
        <w:rPr>
          <w:b/>
          <w:noProof/>
        </w:rPr>
      </w:pPr>
    </w:p>
    <w:p w14:paraId="3D0DF972" w14:textId="77777777" w:rsidR="00664B10" w:rsidRDefault="00664B10" w:rsidP="00664B10">
      <w:pPr>
        <w:numPr>
          <w:ilvl w:val="0"/>
          <w:numId w:val="42"/>
        </w:numPr>
        <w:jc w:val="both"/>
        <w:rPr>
          <w:b/>
          <w:i/>
          <w:noProof/>
        </w:rPr>
      </w:pPr>
      <w:r w:rsidRPr="00664B10">
        <w:rPr>
          <w:b/>
          <w:i/>
          <w:noProof/>
        </w:rPr>
        <w:t xml:space="preserve">Efficiency  </w:t>
      </w:r>
    </w:p>
    <w:p w14:paraId="5C276FB7" w14:textId="77777777" w:rsidR="00664B10" w:rsidRPr="00664B10" w:rsidRDefault="00664B10" w:rsidP="00664B10">
      <w:pPr>
        <w:ind w:left="720"/>
        <w:jc w:val="both"/>
        <w:rPr>
          <w:b/>
          <w:i/>
          <w:noProof/>
        </w:rPr>
      </w:pPr>
    </w:p>
    <w:p w14:paraId="6FF5AF7F" w14:textId="77777777" w:rsidR="00664B10" w:rsidRDefault="00664B10" w:rsidP="00664B10">
      <w:pPr>
        <w:jc w:val="both"/>
        <w:rPr>
          <w:noProof/>
        </w:rPr>
      </w:pPr>
      <w:r>
        <w:rPr>
          <w:noProof/>
        </w:rPr>
        <w:t xml:space="preserve">The need to store many measurements per minute is guaranteed by a type of NOSQL server specifically designed for measurements called DBs time series. The server chosen in question is INFLUXDB which as reported in the official documentation </w:t>
      </w:r>
      <w:r w:rsidRPr="003957FF">
        <w:rPr>
          <w:i/>
          <w:noProof/>
        </w:rPr>
        <w:t xml:space="preserve">"Our influx-stress benchmark running on an AWS c4.4xlarge results in approximately 900,000 values per second on average." </w:t>
      </w:r>
    </w:p>
    <w:p w14:paraId="3F5A8A2E" w14:textId="77777777" w:rsidR="00664B10" w:rsidRDefault="00664B10" w:rsidP="00664B10">
      <w:pPr>
        <w:jc w:val="both"/>
        <w:rPr>
          <w:noProof/>
        </w:rPr>
      </w:pPr>
      <w:r>
        <w:rPr>
          <w:noProof/>
        </w:rPr>
        <w:t xml:space="preserve"> </w:t>
      </w:r>
    </w:p>
    <w:p w14:paraId="0F73E80C" w14:textId="77777777" w:rsidR="00664B10" w:rsidRDefault="00664B10" w:rsidP="00664B10">
      <w:pPr>
        <w:jc w:val="both"/>
        <w:rPr>
          <w:noProof/>
        </w:rPr>
      </w:pPr>
      <w:r>
        <w:rPr>
          <w:noProof/>
        </w:rPr>
        <w:t xml:space="preserve">source: https://www.influxdata.com/blog/influxdb-1-1-released-with-up-to-60-performance-increase-and-new-query-functionality/  </w:t>
      </w:r>
    </w:p>
    <w:p w14:paraId="6C99C5F6" w14:textId="77777777" w:rsidR="00664B10" w:rsidRDefault="00664B10" w:rsidP="00664B10">
      <w:pPr>
        <w:jc w:val="both"/>
        <w:rPr>
          <w:noProof/>
        </w:rPr>
      </w:pPr>
      <w:r>
        <w:rPr>
          <w:noProof/>
        </w:rPr>
        <w:t xml:space="preserve"> </w:t>
      </w:r>
    </w:p>
    <w:p w14:paraId="624C51A5" w14:textId="77777777" w:rsidR="00664B10" w:rsidRPr="00664B10" w:rsidRDefault="00664B10" w:rsidP="00664B10">
      <w:pPr>
        <w:jc w:val="both"/>
        <w:rPr>
          <w:b/>
          <w:i/>
          <w:noProof/>
        </w:rPr>
      </w:pPr>
      <w:r>
        <w:rPr>
          <w:b/>
          <w:i/>
          <w:noProof/>
        </w:rPr>
        <w:t>2</w:t>
      </w:r>
      <w:r w:rsidRPr="00664B10">
        <w:rPr>
          <w:b/>
          <w:i/>
          <w:noProof/>
        </w:rPr>
        <w:t xml:space="preserve">. Security  </w:t>
      </w:r>
    </w:p>
    <w:p w14:paraId="24E51AB5" w14:textId="77777777" w:rsidR="00664B10" w:rsidRDefault="00664B10" w:rsidP="00664B10">
      <w:pPr>
        <w:jc w:val="both"/>
        <w:rPr>
          <w:ins w:id="386" w:author="Andrea D'Angelo" w:date="2019-01-20T12:19:00Z"/>
          <w:noProof/>
        </w:rPr>
      </w:pPr>
      <w:r>
        <w:rPr>
          <w:noProof/>
        </w:rPr>
        <w:t xml:space="preserve">We will use the https protocol to manage the communication between servers and users, in particular the access of an admin is very critical because criminals logging in as admin could lead to exorbitant levels  sensors’ thresholds so that catastrophic events can occur without the server being able to detect them and consequently without the managers being aware of it. </w:t>
      </w:r>
    </w:p>
    <w:p w14:paraId="043E5D96" w14:textId="77777777" w:rsidR="00776495" w:rsidRDefault="00776495" w:rsidP="00664B10">
      <w:pPr>
        <w:jc w:val="both"/>
        <w:rPr>
          <w:noProof/>
        </w:rPr>
      </w:pPr>
      <w:ins w:id="387" w:author="Andrea D'Angelo" w:date="2019-01-20T12:19:00Z">
        <w:r>
          <w:rPr>
            <w:noProof/>
          </w:rPr>
          <w:t>We also implemented a password gener</w:t>
        </w:r>
      </w:ins>
      <w:ins w:id="388" w:author="Andrea D'Angelo" w:date="2019-01-20T12:20:00Z">
        <w:r>
          <w:rPr>
            <w:noProof/>
          </w:rPr>
          <w:t>ation feature that randomly generates a password for each new user, with a random length from 7 to 10 characters. This should shield us from potential intruders that try to guess a manager’s password, or bruteforce attacks. W</w:t>
        </w:r>
      </w:ins>
      <w:ins w:id="389" w:author="Andrea D'Angelo" w:date="2019-01-20T12:21:00Z">
        <w:r>
          <w:rPr>
            <w:noProof/>
          </w:rPr>
          <w:t xml:space="preserve">e also store the passwords in the DB with the md5 </w:t>
        </w:r>
        <w:r>
          <w:t>cryptographic hash function.</w:t>
        </w:r>
      </w:ins>
    </w:p>
    <w:p w14:paraId="6798F013" w14:textId="77777777" w:rsidR="00664B10" w:rsidRPr="00664B10" w:rsidRDefault="00664B10" w:rsidP="00664B10">
      <w:pPr>
        <w:jc w:val="both"/>
        <w:rPr>
          <w:b/>
          <w:noProof/>
        </w:rPr>
      </w:pPr>
      <w:r>
        <w:rPr>
          <w:noProof/>
        </w:rPr>
        <w:t xml:space="preserve"> </w:t>
      </w:r>
    </w:p>
    <w:p w14:paraId="713EE5A9" w14:textId="77777777" w:rsidR="00664B10" w:rsidRPr="00664B10" w:rsidRDefault="00664B10" w:rsidP="00664B10">
      <w:pPr>
        <w:jc w:val="both"/>
        <w:rPr>
          <w:b/>
          <w:i/>
          <w:noProof/>
        </w:rPr>
      </w:pPr>
      <w:r w:rsidRPr="00664B10">
        <w:rPr>
          <w:b/>
          <w:i/>
          <w:noProof/>
        </w:rPr>
        <w:t xml:space="preserve">3. Scalability  </w:t>
      </w:r>
    </w:p>
    <w:p w14:paraId="14FD7FA8" w14:textId="77777777" w:rsidR="00664B10" w:rsidRPr="00664B10" w:rsidRDefault="00664B10" w:rsidP="00664B10">
      <w:pPr>
        <w:jc w:val="both"/>
        <w:rPr>
          <w:noProof/>
        </w:rPr>
      </w:pPr>
      <w:r>
        <w:rPr>
          <w:noProof/>
        </w:rPr>
        <w:t xml:space="preserve">The </w:t>
      </w:r>
      <w:del w:id="390" w:author="Andrea D'Angelo" w:date="2019-01-19T11:14:00Z">
        <w:r w:rsidDel="00EE1D78">
          <w:rPr>
            <w:noProof/>
          </w:rPr>
          <w:delText xml:space="preserve">mysql </w:delText>
        </w:r>
      </w:del>
      <w:ins w:id="391" w:author="Andrea D'Angelo" w:date="2019-01-19T11:14:00Z">
        <w:r w:rsidR="00EE1D78">
          <w:rPr>
            <w:noProof/>
          </w:rPr>
          <w:t>Maria</w:t>
        </w:r>
      </w:ins>
      <w:r>
        <w:rPr>
          <w:noProof/>
        </w:rPr>
        <w:t>DB will only store the identity of each individual sensor so we will have a tuple for each sensor that can be easily managed if the number of monitored sensors is increased. For storing the measurements detected by the sensors, up to 54,000,000 measurements per minute can be written to the NOSQL db.</w:t>
      </w:r>
    </w:p>
    <w:p w14:paraId="5C16FBDD" w14:textId="77777777" w:rsidR="00874D8B" w:rsidDel="00083437" w:rsidRDefault="00874D8B" w:rsidP="00903407">
      <w:pPr>
        <w:jc w:val="both"/>
        <w:rPr>
          <w:del w:id="392" w:author="Andrea D'Angelo" w:date="2019-01-20T10:50:00Z"/>
          <w:noProof/>
        </w:rPr>
      </w:pPr>
    </w:p>
    <w:p w14:paraId="78C93116" w14:textId="77777777" w:rsidR="00874D8B" w:rsidDel="00083437" w:rsidRDefault="00874D8B" w:rsidP="00903407">
      <w:pPr>
        <w:jc w:val="both"/>
        <w:rPr>
          <w:del w:id="393" w:author="Andrea D'Angelo" w:date="2019-01-20T10:50:00Z"/>
          <w:noProof/>
        </w:rPr>
      </w:pPr>
    </w:p>
    <w:p w14:paraId="596D1718" w14:textId="77777777" w:rsidR="00DD2C8D" w:rsidRDefault="00DD2C8D" w:rsidP="00903407">
      <w:pPr>
        <w:jc w:val="both"/>
        <w:rPr>
          <w:ins w:id="394" w:author="Andrea D'Angelo" w:date="2019-01-18T17:08:00Z"/>
          <w:noProof/>
        </w:rPr>
      </w:pPr>
    </w:p>
    <w:p w14:paraId="491BE888" w14:textId="77777777" w:rsidR="00DD2C8D" w:rsidRDefault="00DD2C8D" w:rsidP="00903407">
      <w:pPr>
        <w:jc w:val="both"/>
        <w:rPr>
          <w:noProof/>
        </w:rPr>
      </w:pPr>
    </w:p>
    <w:p w14:paraId="4EB48A10" w14:textId="77777777" w:rsidR="00DE1224" w:rsidRDefault="001C724E" w:rsidP="00903407">
      <w:pPr>
        <w:jc w:val="both"/>
      </w:pPr>
      <w:r>
        <w:rPr>
          <w:noProof/>
        </w:rPr>
        <w:drawing>
          <wp:anchor distT="0" distB="0" distL="114300" distR="114300" simplePos="0" relativeHeight="251663360" behindDoc="0" locked="0" layoutInCell="1" allowOverlap="1" wp14:anchorId="00B603F0" wp14:editId="61C1B393">
            <wp:simplePos x="0" y="0"/>
            <wp:positionH relativeFrom="column">
              <wp:posOffset>5372100</wp:posOffset>
            </wp:positionH>
            <wp:positionV relativeFrom="paragraph">
              <wp:posOffset>-55245</wp:posOffset>
            </wp:positionV>
            <wp:extent cx="990600" cy="1009650"/>
            <wp:effectExtent l="0" t="0" r="0" b="0"/>
            <wp:wrapThrough wrapText="bothSides">
              <wp:wrapPolygon edited="0">
                <wp:start x="0" y="0"/>
                <wp:lineTo x="0" y="21192"/>
                <wp:lineTo x="21185" y="21192"/>
                <wp:lineTo x="21185" y="0"/>
                <wp:lineTo x="0" y="0"/>
              </wp:wrapPolygon>
            </wp:wrapThrough>
            <wp:docPr id="4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9060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D56BD">
        <w:t>G</w:t>
      </w:r>
      <w:r w:rsidR="0075497C">
        <w:t xml:space="preserve">. </w:t>
      </w:r>
      <w:r w:rsidR="00DE1224" w:rsidRPr="00DE1224">
        <w:t>Effort Recording</w:t>
      </w:r>
      <w:r w:rsidR="00E4636F">
        <w:t xml:space="preserve"> </w:t>
      </w:r>
    </w:p>
    <w:p w14:paraId="7F216DC9" w14:textId="77777777" w:rsidR="00ED25DB" w:rsidRDefault="00BD56BD" w:rsidP="00AA0A4A">
      <w:pPr>
        <w:pStyle w:val="NormaleWeb"/>
        <w:jc w:val="center"/>
        <w:rPr>
          <w:rFonts w:ascii="Arial" w:hAnsi="Arial" w:cs="Arial"/>
          <w:i/>
          <w:sz w:val="22"/>
        </w:rPr>
      </w:pPr>
      <w:r>
        <w:rPr>
          <w:rFonts w:ascii="Arial" w:hAnsi="Arial" w:cs="Arial"/>
          <w:b/>
          <w:bCs/>
          <w:i/>
          <w:sz w:val="22"/>
        </w:rPr>
        <w:t>PERT</w:t>
      </w:r>
      <w:r w:rsidR="0075497C">
        <w:rPr>
          <w:rFonts w:ascii="Arial" w:hAnsi="Arial" w:cs="Arial"/>
          <w:b/>
          <w:bCs/>
          <w:i/>
          <w:sz w:val="22"/>
        </w:rPr>
        <w:br/>
      </w:r>
      <w:ins w:id="395" w:author="Andrea D'Angelo" w:date="2019-01-14T14:57:00Z">
        <w:r w:rsidR="001C724E">
          <w:rPr>
            <w:rFonts w:ascii="Arial" w:hAnsi="Arial" w:cs="Arial"/>
            <w:i/>
            <w:noProof/>
            <w:sz w:val="22"/>
          </w:rPr>
          <w:drawing>
            <wp:inline distT="0" distB="0" distL="0" distR="0" wp14:anchorId="5F1300BE" wp14:editId="7710655E">
              <wp:extent cx="5134205" cy="267176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1333" cy="2680676"/>
                      </a:xfrm>
                      <a:prstGeom prst="rect">
                        <a:avLst/>
                      </a:prstGeom>
                      <a:noFill/>
                      <a:ln>
                        <a:noFill/>
                      </a:ln>
                    </pic:spPr>
                  </pic:pic>
                </a:graphicData>
              </a:graphic>
            </wp:inline>
          </w:drawing>
        </w:r>
      </w:ins>
      <w:del w:id="396" w:author="Andrea D'Angelo" w:date="2019-01-14T14:57:00Z">
        <w:r w:rsidR="001C724E" w:rsidDel="00C81DC8">
          <w:rPr>
            <w:rFonts w:ascii="Arial" w:hAnsi="Arial" w:cs="Arial"/>
            <w:i/>
            <w:noProof/>
            <w:sz w:val="22"/>
          </w:rPr>
          <w:drawing>
            <wp:inline distT="0" distB="0" distL="0" distR="0" wp14:anchorId="4B0DBA03" wp14:editId="68A5F076">
              <wp:extent cx="4305300" cy="530542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300" cy="5305425"/>
                      </a:xfrm>
                      <a:prstGeom prst="rect">
                        <a:avLst/>
                      </a:prstGeom>
                      <a:noFill/>
                      <a:ln>
                        <a:noFill/>
                      </a:ln>
                    </pic:spPr>
                  </pic:pic>
                </a:graphicData>
              </a:graphic>
            </wp:inline>
          </w:drawing>
        </w:r>
      </w:del>
    </w:p>
    <w:p w14:paraId="407DC064" w14:textId="77777777" w:rsidR="00E15330" w:rsidRDefault="00E15330" w:rsidP="00DE1224">
      <w:pPr>
        <w:pStyle w:val="NormaleWeb"/>
        <w:rPr>
          <w:rFonts w:ascii="Arial" w:hAnsi="Arial" w:cs="Arial"/>
          <w:b/>
          <w:i/>
          <w:color w:val="0033CC"/>
          <w:sz w:val="22"/>
        </w:rPr>
      </w:pPr>
      <w:r>
        <w:rPr>
          <w:rFonts w:ascii="Arial" w:hAnsi="Arial" w:cs="Arial"/>
          <w:b/>
          <w:i/>
          <w:color w:val="0033CC"/>
          <w:sz w:val="22"/>
        </w:rPr>
        <w:t>Time spent for the first deliverable: 55 hours</w:t>
      </w:r>
    </w:p>
    <w:p w14:paraId="334A8649" w14:textId="77777777" w:rsidR="00E15330" w:rsidRDefault="00E15330" w:rsidP="00DE1224">
      <w:pPr>
        <w:pStyle w:val="NormaleWeb"/>
        <w:rPr>
          <w:rFonts w:ascii="Arial" w:hAnsi="Arial" w:cs="Arial"/>
          <w:b/>
          <w:i/>
          <w:color w:val="0033CC"/>
          <w:sz w:val="22"/>
        </w:rPr>
      </w:pPr>
      <w:r>
        <w:rPr>
          <w:rFonts w:ascii="Arial" w:hAnsi="Arial" w:cs="Arial"/>
          <w:b/>
          <w:i/>
          <w:color w:val="0033CC"/>
          <w:sz w:val="22"/>
        </w:rPr>
        <w:t>Time spent for DOING (first deliverable): 36.5 hours</w:t>
      </w:r>
    </w:p>
    <w:p w14:paraId="4D0E5CB6" w14:textId="77777777" w:rsidR="00664B10" w:rsidDel="008B5C2B" w:rsidRDefault="00E15330" w:rsidP="00DE1224">
      <w:pPr>
        <w:pStyle w:val="NormaleWeb"/>
        <w:rPr>
          <w:del w:id="397" w:author="Andrea D'Angelo" w:date="2019-01-19T12:46:00Z"/>
          <w:rFonts w:ascii="Arial" w:hAnsi="Arial" w:cs="Arial"/>
          <w:b/>
          <w:i/>
          <w:color w:val="0033CC"/>
          <w:sz w:val="22"/>
        </w:rPr>
      </w:pPr>
      <w:r>
        <w:rPr>
          <w:rFonts w:ascii="Arial" w:hAnsi="Arial" w:cs="Arial"/>
          <w:b/>
          <w:i/>
          <w:color w:val="0033CC"/>
          <w:sz w:val="22"/>
        </w:rPr>
        <w:t>Time spent for LEARNING (first deliverable): 18.5 hours</w:t>
      </w:r>
    </w:p>
    <w:p w14:paraId="3B0782D1" w14:textId="77777777" w:rsidR="00664B10" w:rsidDel="008B5C2B" w:rsidRDefault="00664B10" w:rsidP="00DE1224">
      <w:pPr>
        <w:pStyle w:val="NormaleWeb"/>
        <w:rPr>
          <w:del w:id="398" w:author="Andrea D'Angelo" w:date="2019-01-19T12:46:00Z"/>
          <w:rFonts w:ascii="Arial" w:hAnsi="Arial" w:cs="Arial"/>
          <w:b/>
          <w:i/>
          <w:color w:val="0033CC"/>
          <w:sz w:val="22"/>
        </w:rPr>
      </w:pPr>
    </w:p>
    <w:p w14:paraId="2A325775" w14:textId="77777777" w:rsidR="00664B10" w:rsidDel="008B5C2B" w:rsidRDefault="00664B10" w:rsidP="00DE1224">
      <w:pPr>
        <w:pStyle w:val="NormaleWeb"/>
        <w:rPr>
          <w:del w:id="399" w:author="Andrea D'Angelo" w:date="2019-01-19T12:46:00Z"/>
          <w:rFonts w:ascii="Arial" w:hAnsi="Arial" w:cs="Arial"/>
          <w:b/>
          <w:i/>
          <w:color w:val="0033CC"/>
          <w:sz w:val="22"/>
        </w:rPr>
      </w:pPr>
      <w:del w:id="400" w:author="Andrea D'Angelo" w:date="2019-01-19T12:46:00Z">
        <w:r w:rsidDel="008B5C2B">
          <w:rPr>
            <w:rFonts w:ascii="Arial" w:hAnsi="Arial" w:cs="Arial"/>
            <w:b/>
            <w:i/>
            <w:color w:val="0033CC"/>
            <w:sz w:val="22"/>
          </w:rPr>
          <w:delText xml:space="preserve">Note: Data is updated to </w:delText>
        </w:r>
      </w:del>
      <w:del w:id="401" w:author="Andrea D'Angelo" w:date="2019-01-19T12:45:00Z">
        <w:r w:rsidDel="00DC2713">
          <w:rPr>
            <w:rFonts w:ascii="Arial" w:hAnsi="Arial" w:cs="Arial"/>
            <w:b/>
            <w:i/>
            <w:color w:val="0033CC"/>
            <w:sz w:val="22"/>
          </w:rPr>
          <w:delText>22</w:delText>
        </w:r>
      </w:del>
      <w:del w:id="402" w:author="Andrea D'Angelo" w:date="2019-01-19T12:46:00Z">
        <w:r w:rsidDel="008B5C2B">
          <w:rPr>
            <w:rFonts w:ascii="Arial" w:hAnsi="Arial" w:cs="Arial"/>
            <w:b/>
            <w:i/>
            <w:color w:val="0033CC"/>
            <w:sz w:val="22"/>
          </w:rPr>
          <w:delText>/</w:delText>
        </w:r>
      </w:del>
      <w:del w:id="403" w:author="Andrea D'Angelo" w:date="2019-01-19T12:45:00Z">
        <w:r w:rsidDel="00DC2713">
          <w:rPr>
            <w:rFonts w:ascii="Arial" w:hAnsi="Arial" w:cs="Arial"/>
            <w:b/>
            <w:i/>
            <w:color w:val="0033CC"/>
            <w:sz w:val="22"/>
          </w:rPr>
          <w:delText>12</w:delText>
        </w:r>
      </w:del>
      <w:del w:id="404" w:author="Andrea D'Angelo" w:date="2019-01-19T12:46:00Z">
        <w:r w:rsidDel="008B5C2B">
          <w:rPr>
            <w:rFonts w:ascii="Arial" w:hAnsi="Arial" w:cs="Arial"/>
            <w:b/>
            <w:i/>
            <w:color w:val="0033CC"/>
            <w:sz w:val="22"/>
          </w:rPr>
          <w:delText>/201</w:delText>
        </w:r>
      </w:del>
      <w:del w:id="405" w:author="Andrea D'Angelo" w:date="2019-01-19T12:45:00Z">
        <w:r w:rsidDel="00DC2713">
          <w:rPr>
            <w:rFonts w:ascii="Arial" w:hAnsi="Arial" w:cs="Arial"/>
            <w:b/>
            <w:i/>
            <w:color w:val="0033CC"/>
            <w:sz w:val="22"/>
          </w:rPr>
          <w:delText>8</w:delText>
        </w:r>
      </w:del>
      <w:del w:id="406" w:author="Andrea D'Angelo" w:date="2019-01-19T12:46:00Z">
        <w:r w:rsidDel="008B5C2B">
          <w:rPr>
            <w:rFonts w:ascii="Arial" w:hAnsi="Arial" w:cs="Arial"/>
            <w:b/>
            <w:i/>
            <w:color w:val="0033CC"/>
            <w:sz w:val="22"/>
          </w:rPr>
          <w:delText>. Hours spent on the last day of the deliverable were not counted.</w:delText>
        </w:r>
      </w:del>
    </w:p>
    <w:p w14:paraId="6851DA93" w14:textId="77777777" w:rsidR="00664B10" w:rsidRDefault="00664B10" w:rsidP="00DE1224">
      <w:pPr>
        <w:pStyle w:val="NormaleWeb"/>
        <w:rPr>
          <w:rFonts w:ascii="Arial" w:hAnsi="Arial" w:cs="Arial"/>
          <w:b/>
          <w:i/>
          <w:color w:val="0033CC"/>
          <w:sz w:val="22"/>
        </w:rPr>
      </w:pPr>
    </w:p>
    <w:p w14:paraId="273B26A6" w14:textId="77777777" w:rsidR="00E15330" w:rsidRPr="003037DE" w:rsidRDefault="00E15330" w:rsidP="00DE1224">
      <w:pPr>
        <w:pStyle w:val="NormaleWeb"/>
        <w:rPr>
          <w:rFonts w:ascii="Arial" w:hAnsi="Arial" w:cs="Arial"/>
          <w:b/>
          <w:i/>
          <w:sz w:val="22"/>
          <w:rPrChange w:id="407" w:author="Andrea D'Angelo" w:date="2019-01-20T14:29:00Z">
            <w:rPr>
              <w:rFonts w:ascii="Arial" w:hAnsi="Arial" w:cs="Arial"/>
              <w:b/>
              <w:i/>
              <w:color w:val="F79646" w:themeColor="accent6"/>
              <w:sz w:val="22"/>
            </w:rPr>
          </w:rPrChange>
        </w:rPr>
      </w:pPr>
      <w:r w:rsidRPr="003037DE">
        <w:rPr>
          <w:rFonts w:ascii="Arial" w:hAnsi="Arial" w:cs="Arial"/>
          <w:b/>
          <w:i/>
          <w:sz w:val="22"/>
          <w:rPrChange w:id="408" w:author="Andrea D'Angelo" w:date="2019-01-20T14:29:00Z">
            <w:rPr>
              <w:rFonts w:ascii="Arial" w:hAnsi="Arial" w:cs="Arial"/>
              <w:b/>
              <w:i/>
              <w:color w:val="F79646" w:themeColor="accent6"/>
              <w:sz w:val="22"/>
            </w:rPr>
          </w:rPrChange>
        </w:rPr>
        <w:t xml:space="preserve">Time spent for the Second Deliverable: </w:t>
      </w:r>
      <w:r w:rsidR="00FC0B19" w:rsidRPr="003037DE">
        <w:rPr>
          <w:rFonts w:ascii="Arial" w:hAnsi="Arial" w:cs="Arial"/>
          <w:b/>
          <w:i/>
          <w:sz w:val="22"/>
          <w:rPrChange w:id="409" w:author="Andrea D'Angelo" w:date="2019-01-20T14:29:00Z">
            <w:rPr>
              <w:rFonts w:ascii="Arial" w:hAnsi="Arial" w:cs="Arial"/>
              <w:b/>
              <w:i/>
              <w:color w:val="F79646" w:themeColor="accent6"/>
              <w:sz w:val="22"/>
            </w:rPr>
          </w:rPrChange>
        </w:rPr>
        <w:t>110.5</w:t>
      </w:r>
      <w:r w:rsidR="006168A3" w:rsidRPr="003037DE">
        <w:rPr>
          <w:rFonts w:ascii="Arial" w:hAnsi="Arial" w:cs="Arial"/>
          <w:b/>
          <w:i/>
          <w:sz w:val="22"/>
          <w:rPrChange w:id="410" w:author="Andrea D'Angelo" w:date="2019-01-20T14:29:00Z">
            <w:rPr>
              <w:rFonts w:ascii="Arial" w:hAnsi="Arial" w:cs="Arial"/>
              <w:b/>
              <w:i/>
              <w:color w:val="F79646" w:themeColor="accent6"/>
              <w:sz w:val="22"/>
            </w:rPr>
          </w:rPrChange>
        </w:rPr>
        <w:t xml:space="preserve"> hours</w:t>
      </w:r>
    </w:p>
    <w:p w14:paraId="234681B4" w14:textId="77777777" w:rsidR="00E15330" w:rsidRPr="003037DE" w:rsidRDefault="00E15330" w:rsidP="00DE1224">
      <w:pPr>
        <w:pStyle w:val="NormaleWeb"/>
        <w:rPr>
          <w:rFonts w:ascii="Arial" w:hAnsi="Arial" w:cs="Arial"/>
          <w:b/>
          <w:i/>
          <w:sz w:val="22"/>
          <w:rPrChange w:id="411" w:author="Andrea D'Angelo" w:date="2019-01-20T14:29:00Z">
            <w:rPr>
              <w:rFonts w:ascii="Arial" w:hAnsi="Arial" w:cs="Arial"/>
              <w:b/>
              <w:i/>
              <w:color w:val="F79646" w:themeColor="accent6"/>
              <w:sz w:val="22"/>
            </w:rPr>
          </w:rPrChange>
        </w:rPr>
      </w:pPr>
      <w:r w:rsidRPr="003037DE">
        <w:rPr>
          <w:rFonts w:ascii="Arial" w:hAnsi="Arial" w:cs="Arial"/>
          <w:b/>
          <w:i/>
          <w:sz w:val="22"/>
          <w:rPrChange w:id="412" w:author="Andrea D'Angelo" w:date="2019-01-20T14:29:00Z">
            <w:rPr>
              <w:rFonts w:ascii="Arial" w:hAnsi="Arial" w:cs="Arial"/>
              <w:b/>
              <w:i/>
              <w:color w:val="F79646" w:themeColor="accent6"/>
              <w:sz w:val="22"/>
            </w:rPr>
          </w:rPrChange>
        </w:rPr>
        <w:t>Time spent for DOING (Second Deliverable):</w:t>
      </w:r>
      <w:r w:rsidR="000F0010" w:rsidRPr="003037DE">
        <w:rPr>
          <w:rFonts w:ascii="Arial" w:hAnsi="Arial" w:cs="Arial"/>
          <w:b/>
          <w:i/>
          <w:sz w:val="22"/>
          <w:rPrChange w:id="413" w:author="Andrea D'Angelo" w:date="2019-01-20T14:29:00Z">
            <w:rPr>
              <w:rFonts w:ascii="Arial" w:hAnsi="Arial" w:cs="Arial"/>
              <w:b/>
              <w:i/>
              <w:color w:val="F79646" w:themeColor="accent6"/>
              <w:sz w:val="22"/>
            </w:rPr>
          </w:rPrChange>
        </w:rPr>
        <w:t xml:space="preserve">   91</w:t>
      </w:r>
      <w:r w:rsidR="00FC0B19" w:rsidRPr="003037DE">
        <w:rPr>
          <w:rFonts w:ascii="Arial" w:hAnsi="Arial" w:cs="Arial"/>
          <w:b/>
          <w:i/>
          <w:sz w:val="22"/>
          <w:rPrChange w:id="414" w:author="Andrea D'Angelo" w:date="2019-01-20T14:29:00Z">
            <w:rPr>
              <w:rFonts w:ascii="Arial" w:hAnsi="Arial" w:cs="Arial"/>
              <w:b/>
              <w:i/>
              <w:color w:val="F79646" w:themeColor="accent6"/>
              <w:sz w:val="22"/>
            </w:rPr>
          </w:rPrChange>
        </w:rPr>
        <w:t>.5</w:t>
      </w:r>
      <w:r w:rsidR="006168A3" w:rsidRPr="003037DE">
        <w:rPr>
          <w:rFonts w:ascii="Arial" w:hAnsi="Arial" w:cs="Arial"/>
          <w:b/>
          <w:i/>
          <w:sz w:val="22"/>
          <w:rPrChange w:id="415" w:author="Andrea D'Angelo" w:date="2019-01-20T14:29:00Z">
            <w:rPr>
              <w:rFonts w:ascii="Arial" w:hAnsi="Arial" w:cs="Arial"/>
              <w:b/>
              <w:i/>
              <w:color w:val="F79646" w:themeColor="accent6"/>
              <w:sz w:val="22"/>
            </w:rPr>
          </w:rPrChange>
        </w:rPr>
        <w:t xml:space="preserve"> hours</w:t>
      </w:r>
    </w:p>
    <w:p w14:paraId="62EA903C" w14:textId="77777777" w:rsidR="008B5C2B" w:rsidRPr="00C42E0F" w:rsidRDefault="00E15330" w:rsidP="00DE1224">
      <w:pPr>
        <w:pStyle w:val="NormaleWeb"/>
        <w:rPr>
          <w:ins w:id="416" w:author="Andrea D'Angelo" w:date="2019-01-19T12:46:00Z"/>
          <w:rFonts w:ascii="Arial" w:hAnsi="Arial" w:cs="Arial"/>
          <w:b/>
          <w:i/>
          <w:sz w:val="22"/>
          <w:rPrChange w:id="417" w:author="Andrea D'Angelo" w:date="2019-01-20T14:34:00Z">
            <w:rPr>
              <w:ins w:id="418" w:author="Andrea D'Angelo" w:date="2019-01-19T12:46:00Z"/>
              <w:rFonts w:ascii="Arial" w:hAnsi="Arial" w:cs="Arial"/>
              <w:b/>
              <w:i/>
              <w:color w:val="F79646" w:themeColor="accent6"/>
              <w:sz w:val="22"/>
            </w:rPr>
          </w:rPrChange>
        </w:rPr>
      </w:pPr>
      <w:r w:rsidRPr="003037DE">
        <w:rPr>
          <w:rFonts w:ascii="Arial" w:hAnsi="Arial" w:cs="Arial"/>
          <w:b/>
          <w:i/>
          <w:sz w:val="22"/>
          <w:rPrChange w:id="419" w:author="Andrea D'Angelo" w:date="2019-01-20T14:29:00Z">
            <w:rPr>
              <w:rFonts w:ascii="Arial" w:hAnsi="Arial" w:cs="Arial"/>
              <w:b/>
              <w:i/>
              <w:color w:val="F79646" w:themeColor="accent6"/>
              <w:sz w:val="22"/>
            </w:rPr>
          </w:rPrChange>
        </w:rPr>
        <w:t xml:space="preserve">Time spent for LEARNING (Second Deliverable): </w:t>
      </w:r>
      <w:r w:rsidR="006168A3" w:rsidRPr="003037DE">
        <w:rPr>
          <w:rFonts w:ascii="Arial" w:hAnsi="Arial" w:cs="Arial"/>
          <w:b/>
          <w:i/>
          <w:sz w:val="22"/>
          <w:rPrChange w:id="420" w:author="Andrea D'Angelo" w:date="2019-01-20T14:29:00Z">
            <w:rPr>
              <w:rFonts w:ascii="Arial" w:hAnsi="Arial" w:cs="Arial"/>
              <w:b/>
              <w:i/>
              <w:color w:val="F79646" w:themeColor="accent6"/>
              <w:sz w:val="22"/>
            </w:rPr>
          </w:rPrChange>
        </w:rPr>
        <w:t>19 hours</w:t>
      </w:r>
    </w:p>
    <w:p w14:paraId="5BAC3054" w14:textId="77777777" w:rsidR="008B5C2B" w:rsidRPr="00C42E0F" w:rsidRDefault="008B5C2B" w:rsidP="008B5C2B">
      <w:pPr>
        <w:pStyle w:val="NormaleWeb"/>
        <w:rPr>
          <w:ins w:id="421" w:author="Andrea D'Angelo" w:date="2019-01-19T12:46:00Z"/>
          <w:rFonts w:ascii="Arial" w:hAnsi="Arial" w:cs="Arial"/>
          <w:b/>
          <w:i/>
          <w:color w:val="C00000"/>
          <w:sz w:val="22"/>
          <w:rPrChange w:id="422" w:author="Andrea D'Angelo" w:date="2019-01-20T14:35:00Z">
            <w:rPr>
              <w:ins w:id="423" w:author="Andrea D'Angelo" w:date="2019-01-19T12:46:00Z"/>
              <w:rFonts w:ascii="Arial" w:hAnsi="Arial" w:cs="Arial"/>
              <w:b/>
              <w:i/>
              <w:color w:val="0033CC"/>
              <w:sz w:val="22"/>
            </w:rPr>
          </w:rPrChange>
        </w:rPr>
      </w:pPr>
      <w:ins w:id="424" w:author="Andrea D'Angelo" w:date="2019-01-19T12:46:00Z">
        <w:r w:rsidRPr="00C42E0F">
          <w:rPr>
            <w:rFonts w:ascii="Arial" w:hAnsi="Arial" w:cs="Arial"/>
            <w:b/>
            <w:i/>
            <w:color w:val="C00000"/>
            <w:sz w:val="22"/>
            <w:rPrChange w:id="425" w:author="Andrea D'Angelo" w:date="2019-01-20T14:35:00Z">
              <w:rPr>
                <w:rFonts w:ascii="Arial" w:hAnsi="Arial" w:cs="Arial"/>
                <w:b/>
                <w:i/>
                <w:color w:val="0033CC"/>
                <w:sz w:val="22"/>
              </w:rPr>
            </w:rPrChange>
          </w:rPr>
          <w:t>Note: Data is updated to 19/01/2019. Hours spent on the last day of the deliverable were not counted.</w:t>
        </w:r>
      </w:ins>
    </w:p>
    <w:p w14:paraId="77C6DAE2" w14:textId="77777777" w:rsidR="008B5C2B" w:rsidRPr="00664B10" w:rsidDel="00C42E0F" w:rsidRDefault="00D91BB6" w:rsidP="00DE1224">
      <w:pPr>
        <w:pStyle w:val="NormaleWeb"/>
        <w:rPr>
          <w:del w:id="426" w:author="Andrea D'Angelo" w:date="2019-01-20T14:34:00Z"/>
          <w:rFonts w:ascii="Arial" w:hAnsi="Arial" w:cs="Arial"/>
          <w:b/>
          <w:i/>
          <w:color w:val="F79646" w:themeColor="accent6"/>
          <w:sz w:val="22"/>
        </w:rPr>
      </w:pPr>
      <w:ins w:id="427" w:author="Andrea D'Angelo" w:date="2019-01-19T17:51:00Z">
        <w:r>
          <w:rPr>
            <w:rFonts w:ascii="Arial" w:hAnsi="Arial" w:cs="Arial"/>
            <w:b/>
            <w:i/>
            <w:color w:val="F79646" w:themeColor="accent6"/>
            <w:sz w:val="22"/>
          </w:rPr>
          <w:t>Time spent for the Third Deliverable: 14</w:t>
        </w:r>
      </w:ins>
      <w:ins w:id="428" w:author="Andrea D'Angelo" w:date="2019-01-19T17:58:00Z">
        <w:r w:rsidR="00F953C5">
          <w:rPr>
            <w:rFonts w:ascii="Arial" w:hAnsi="Arial" w:cs="Arial"/>
            <w:b/>
            <w:i/>
            <w:color w:val="F79646" w:themeColor="accent6"/>
            <w:sz w:val="22"/>
          </w:rPr>
          <w:t>4</w:t>
        </w:r>
      </w:ins>
      <w:ins w:id="429" w:author="Andrea D'Angelo" w:date="2019-01-19T17:51:00Z">
        <w:r>
          <w:rPr>
            <w:rFonts w:ascii="Arial" w:hAnsi="Arial" w:cs="Arial"/>
            <w:b/>
            <w:i/>
            <w:color w:val="F79646" w:themeColor="accent6"/>
            <w:sz w:val="22"/>
          </w:rPr>
          <w:t>.5 hours</w:t>
        </w:r>
      </w:ins>
    </w:p>
    <w:p w14:paraId="22C7FE2C" w14:textId="77777777" w:rsidR="00E15330" w:rsidRDefault="00E15330" w:rsidP="00DE1224">
      <w:pPr>
        <w:pStyle w:val="NormaleWeb"/>
        <w:rPr>
          <w:rFonts w:ascii="Arial" w:hAnsi="Arial" w:cs="Arial"/>
          <w:b/>
          <w:i/>
          <w:color w:val="0033CC"/>
          <w:sz w:val="22"/>
        </w:rPr>
      </w:pPr>
    </w:p>
    <w:p w14:paraId="6D6EB161" w14:textId="77777777" w:rsidR="00E15330" w:rsidRDefault="00E15330" w:rsidP="00DE1224">
      <w:pPr>
        <w:pStyle w:val="NormaleWeb"/>
        <w:rPr>
          <w:rFonts w:ascii="Arial" w:hAnsi="Arial" w:cs="Arial"/>
          <w:b/>
          <w:i/>
          <w:color w:val="0033CC"/>
          <w:sz w:val="22"/>
        </w:rPr>
      </w:pPr>
      <w:r>
        <w:rPr>
          <w:rFonts w:ascii="Arial" w:hAnsi="Arial" w:cs="Arial"/>
          <w:b/>
          <w:i/>
          <w:color w:val="0033CC"/>
          <w:sz w:val="22"/>
        </w:rPr>
        <w:t>Time spent TOTAL:</w:t>
      </w:r>
      <w:r w:rsidR="000F0010">
        <w:rPr>
          <w:rFonts w:ascii="Arial" w:hAnsi="Arial" w:cs="Arial"/>
          <w:b/>
          <w:i/>
          <w:color w:val="0033CC"/>
          <w:sz w:val="22"/>
        </w:rPr>
        <w:t xml:space="preserve"> </w:t>
      </w:r>
      <w:ins w:id="430" w:author="Andrea D'Angelo" w:date="2019-01-19T17:52:00Z">
        <w:r w:rsidR="00F953C5">
          <w:rPr>
            <w:rFonts w:ascii="Arial" w:hAnsi="Arial" w:cs="Arial"/>
            <w:b/>
            <w:i/>
            <w:color w:val="0033CC"/>
            <w:sz w:val="22"/>
          </w:rPr>
          <w:t>3</w:t>
        </w:r>
      </w:ins>
      <w:ins w:id="431" w:author="Andrea D'Angelo" w:date="2019-01-19T17:58:00Z">
        <w:r w:rsidR="00F953C5">
          <w:rPr>
            <w:rFonts w:ascii="Arial" w:hAnsi="Arial" w:cs="Arial"/>
            <w:b/>
            <w:i/>
            <w:color w:val="0033CC"/>
            <w:sz w:val="22"/>
          </w:rPr>
          <w:t>10</w:t>
        </w:r>
      </w:ins>
      <w:del w:id="432" w:author="Andrea D'Angelo" w:date="2019-01-19T17:52:00Z">
        <w:r w:rsidR="000F0010" w:rsidDel="00F953C5">
          <w:rPr>
            <w:rFonts w:ascii="Arial" w:hAnsi="Arial" w:cs="Arial"/>
            <w:b/>
            <w:i/>
            <w:color w:val="0033CC"/>
            <w:sz w:val="22"/>
          </w:rPr>
          <w:delText>165</w:delText>
        </w:r>
        <w:r w:rsidR="00FC0B19" w:rsidDel="00F953C5">
          <w:rPr>
            <w:rFonts w:ascii="Arial" w:hAnsi="Arial" w:cs="Arial"/>
            <w:b/>
            <w:i/>
            <w:color w:val="0033CC"/>
            <w:sz w:val="22"/>
          </w:rPr>
          <w:delText>.5</w:delText>
        </w:r>
      </w:del>
      <w:r w:rsidR="006168A3">
        <w:rPr>
          <w:rFonts w:ascii="Arial" w:hAnsi="Arial" w:cs="Arial"/>
          <w:b/>
          <w:i/>
          <w:color w:val="0033CC"/>
          <w:sz w:val="22"/>
        </w:rPr>
        <w:t xml:space="preserve"> hours</w:t>
      </w:r>
    </w:p>
    <w:p w14:paraId="4A97B672" w14:textId="77777777" w:rsidR="00E15330" w:rsidRDefault="00E15330" w:rsidP="00DE1224">
      <w:pPr>
        <w:pStyle w:val="NormaleWeb"/>
        <w:rPr>
          <w:rFonts w:ascii="Arial" w:hAnsi="Arial" w:cs="Arial"/>
          <w:b/>
          <w:i/>
          <w:color w:val="0033CC"/>
          <w:sz w:val="22"/>
        </w:rPr>
      </w:pPr>
      <w:r>
        <w:rPr>
          <w:rFonts w:ascii="Arial" w:hAnsi="Arial" w:cs="Arial"/>
          <w:b/>
          <w:i/>
          <w:color w:val="0033CC"/>
          <w:sz w:val="22"/>
        </w:rPr>
        <w:t xml:space="preserve">Time Spent for DOING (TOTAL): </w:t>
      </w:r>
      <w:ins w:id="433" w:author="Andrea D'Angelo" w:date="2019-01-19T17:58:00Z">
        <w:r w:rsidR="00F953C5">
          <w:rPr>
            <w:rFonts w:ascii="Arial" w:hAnsi="Arial" w:cs="Arial"/>
            <w:b/>
            <w:i/>
            <w:color w:val="0033CC"/>
            <w:sz w:val="22"/>
          </w:rPr>
          <w:t>243</w:t>
        </w:r>
      </w:ins>
      <w:del w:id="434" w:author="Andrea D'Angelo" w:date="2019-01-19T17:58:00Z">
        <w:r w:rsidR="000F0010" w:rsidDel="00F953C5">
          <w:rPr>
            <w:rFonts w:ascii="Arial" w:hAnsi="Arial" w:cs="Arial"/>
            <w:b/>
            <w:i/>
            <w:color w:val="0033CC"/>
            <w:sz w:val="22"/>
          </w:rPr>
          <w:delText>128</w:delText>
        </w:r>
      </w:del>
      <w:r w:rsidR="006168A3">
        <w:rPr>
          <w:rFonts w:ascii="Arial" w:hAnsi="Arial" w:cs="Arial"/>
          <w:b/>
          <w:i/>
          <w:color w:val="0033CC"/>
          <w:sz w:val="22"/>
        </w:rPr>
        <w:t xml:space="preserve"> hours</w:t>
      </w:r>
    </w:p>
    <w:p w14:paraId="393F15F2" w14:textId="77777777" w:rsidR="00E15330" w:rsidRDefault="00E15330" w:rsidP="00DE1224">
      <w:pPr>
        <w:pStyle w:val="NormaleWeb"/>
        <w:rPr>
          <w:ins w:id="435" w:author="Andrea D'Angelo" w:date="2019-01-20T14:35:00Z"/>
          <w:rFonts w:ascii="Arial" w:hAnsi="Arial" w:cs="Arial"/>
          <w:b/>
          <w:i/>
          <w:color w:val="0033CC"/>
          <w:sz w:val="22"/>
        </w:rPr>
      </w:pPr>
      <w:r>
        <w:rPr>
          <w:rFonts w:ascii="Arial" w:hAnsi="Arial" w:cs="Arial"/>
          <w:b/>
          <w:i/>
          <w:color w:val="0033CC"/>
          <w:sz w:val="22"/>
        </w:rPr>
        <w:t>Time spent for LEARNING (TOTAL):</w:t>
      </w:r>
      <w:r w:rsidR="006168A3">
        <w:rPr>
          <w:rFonts w:ascii="Arial" w:hAnsi="Arial" w:cs="Arial"/>
          <w:b/>
          <w:i/>
          <w:color w:val="0033CC"/>
          <w:sz w:val="22"/>
        </w:rPr>
        <w:t xml:space="preserve"> </w:t>
      </w:r>
      <w:ins w:id="436" w:author="Andrea D'Angelo" w:date="2019-01-19T17:58:00Z">
        <w:r w:rsidR="00F953C5">
          <w:rPr>
            <w:rFonts w:ascii="Arial" w:hAnsi="Arial" w:cs="Arial"/>
            <w:b/>
            <w:i/>
            <w:color w:val="0033CC"/>
            <w:sz w:val="22"/>
          </w:rPr>
          <w:t>67 hours</w:t>
        </w:r>
      </w:ins>
      <w:del w:id="437" w:author="Andrea D'Angelo" w:date="2019-01-19T17:58:00Z">
        <w:r w:rsidR="006168A3" w:rsidDel="00F953C5">
          <w:rPr>
            <w:rFonts w:ascii="Arial" w:hAnsi="Arial" w:cs="Arial"/>
            <w:b/>
            <w:i/>
            <w:color w:val="0033CC"/>
            <w:sz w:val="22"/>
          </w:rPr>
          <w:delText>37.5</w:delText>
        </w:r>
      </w:del>
    </w:p>
    <w:p w14:paraId="4439B949" w14:textId="77777777" w:rsidR="00C42E0F" w:rsidRDefault="00C42E0F" w:rsidP="00DE1224">
      <w:pPr>
        <w:pStyle w:val="NormaleWeb"/>
        <w:rPr>
          <w:rFonts w:ascii="Arial" w:hAnsi="Arial" w:cs="Arial"/>
          <w:b/>
          <w:i/>
          <w:color w:val="0033CC"/>
          <w:sz w:val="22"/>
        </w:rPr>
      </w:pPr>
    </w:p>
    <w:p w14:paraId="7585ED39" w14:textId="77777777" w:rsidR="006168A3" w:rsidDel="004C2C12" w:rsidRDefault="006168A3">
      <w:pPr>
        <w:pStyle w:val="Titolo"/>
        <w:jc w:val="both"/>
        <w:rPr>
          <w:del w:id="438" w:author="Andrea D'Angelo" w:date="2019-01-18T16:20:00Z"/>
          <w:rFonts w:ascii="Arial" w:hAnsi="Arial" w:cs="Arial"/>
          <w:b/>
          <w:i/>
          <w:color w:val="0033CC"/>
          <w:sz w:val="22"/>
        </w:rPr>
        <w:pPrChange w:id="439" w:author="Andrea D'Angelo" w:date="2019-01-18T16:22:00Z">
          <w:pPr>
            <w:pStyle w:val="Titolo"/>
          </w:pPr>
        </w:pPrChange>
      </w:pPr>
    </w:p>
    <w:p w14:paraId="2DEA9D64" w14:textId="77777777" w:rsidR="006168A3" w:rsidDel="004C2C12" w:rsidRDefault="006168A3">
      <w:pPr>
        <w:pStyle w:val="Titolo"/>
        <w:jc w:val="both"/>
        <w:rPr>
          <w:del w:id="440" w:author="Andrea D'Angelo" w:date="2019-01-18T16:20:00Z"/>
          <w:rFonts w:ascii="Arial" w:hAnsi="Arial" w:cs="Arial"/>
          <w:b/>
          <w:i/>
          <w:color w:val="0033CC"/>
          <w:sz w:val="22"/>
        </w:rPr>
        <w:pPrChange w:id="441" w:author="Andrea D'Angelo" w:date="2019-01-18T16:22:00Z">
          <w:pPr>
            <w:pStyle w:val="Titolo"/>
          </w:pPr>
        </w:pPrChange>
      </w:pPr>
    </w:p>
    <w:p w14:paraId="1CA4DE92" w14:textId="77777777" w:rsidR="006168A3" w:rsidDel="004C2C12" w:rsidRDefault="006168A3">
      <w:pPr>
        <w:pStyle w:val="Titolo"/>
        <w:jc w:val="both"/>
        <w:rPr>
          <w:del w:id="442" w:author="Andrea D'Angelo" w:date="2019-01-18T16:20:00Z"/>
          <w:rFonts w:ascii="Arial" w:hAnsi="Arial" w:cs="Arial"/>
          <w:b/>
          <w:i/>
          <w:color w:val="0033CC"/>
          <w:sz w:val="22"/>
        </w:rPr>
        <w:pPrChange w:id="443" w:author="Andrea D'Angelo" w:date="2019-01-18T16:22:00Z">
          <w:pPr>
            <w:pStyle w:val="Titolo"/>
          </w:pPr>
        </w:pPrChange>
      </w:pPr>
      <w:del w:id="444" w:author="Andrea D'Angelo" w:date="2019-01-18T16:20:00Z">
        <w:r w:rsidDel="004C2C12">
          <w:rPr>
            <w:rFonts w:ascii="Arial" w:hAnsi="Arial" w:cs="Arial"/>
            <w:b/>
            <w:i/>
            <w:color w:val="0033CC"/>
            <w:sz w:val="22"/>
          </w:rPr>
          <w:delText>Time Partitioning</w:delText>
        </w:r>
      </w:del>
    </w:p>
    <w:p w14:paraId="7BFB4753" w14:textId="77777777" w:rsidR="006168A3" w:rsidDel="004C2C12" w:rsidRDefault="006168A3">
      <w:pPr>
        <w:pStyle w:val="Titolo"/>
        <w:jc w:val="both"/>
        <w:rPr>
          <w:del w:id="445" w:author="Andrea D'Angelo" w:date="2019-01-18T16:20:00Z"/>
          <w:rFonts w:ascii="Arial" w:hAnsi="Arial" w:cs="Arial"/>
          <w:b/>
          <w:i/>
          <w:color w:val="0033CC"/>
          <w:sz w:val="22"/>
        </w:rPr>
        <w:pPrChange w:id="446" w:author="Andrea D'Angelo" w:date="2019-01-18T16:22:00Z">
          <w:pPr>
            <w:pStyle w:val="Titolo"/>
          </w:pPr>
        </w:pPrChange>
      </w:pPr>
    </w:p>
    <w:p w14:paraId="71EC3582" w14:textId="77777777" w:rsidR="006168A3" w:rsidDel="004C2C12" w:rsidRDefault="001C724E">
      <w:pPr>
        <w:pStyle w:val="Titolo"/>
        <w:jc w:val="both"/>
        <w:rPr>
          <w:del w:id="447" w:author="Andrea D'Angelo" w:date="2019-01-18T16:20:00Z"/>
          <w:rFonts w:ascii="Arial" w:hAnsi="Arial" w:cs="Arial"/>
          <w:b/>
          <w:i/>
          <w:color w:val="0033CC"/>
          <w:sz w:val="22"/>
        </w:rPr>
        <w:pPrChange w:id="448" w:author="Andrea D'Angelo" w:date="2019-01-18T16:22:00Z">
          <w:pPr>
            <w:pStyle w:val="Titolo"/>
          </w:pPr>
        </w:pPrChange>
      </w:pPr>
      <w:del w:id="449" w:author="Andrea D'Angelo" w:date="2019-01-18T16:20:00Z">
        <w:r w:rsidRPr="00D82C97" w:rsidDel="004C2C12">
          <w:rPr>
            <w:noProof/>
          </w:rPr>
          <w:drawing>
            <wp:inline distT="0" distB="0" distL="0" distR="0" wp14:anchorId="4106C3DF" wp14:editId="3B951628">
              <wp:extent cx="5920105" cy="3262630"/>
              <wp:effectExtent l="0" t="0" r="0" b="0"/>
              <wp:docPr id="32" name="Oggetto 3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006168A3" w:rsidDel="004C2C12">
          <w:delText xml:space="preserve">We spent way more time on </w:delText>
        </w:r>
        <w:r w:rsidR="00FC0B19" w:rsidDel="004C2C12">
          <w:delText xml:space="preserve">the </w:delText>
        </w:r>
        <w:r w:rsidR="006168A3" w:rsidDel="004C2C12">
          <w:delText xml:space="preserve">second deliverable, also due to the fact we chose not to use NetData and had to reinvent the system. </w:delText>
        </w:r>
      </w:del>
    </w:p>
    <w:p w14:paraId="0DCDADE5" w14:textId="77777777" w:rsidR="006168A3" w:rsidDel="004C2C12" w:rsidRDefault="006168A3">
      <w:pPr>
        <w:pStyle w:val="Titolo"/>
        <w:jc w:val="both"/>
        <w:rPr>
          <w:del w:id="450" w:author="Andrea D'Angelo" w:date="2019-01-18T16:20:00Z"/>
          <w:rFonts w:ascii="Arial" w:hAnsi="Arial" w:cs="Arial"/>
          <w:b/>
          <w:i/>
          <w:color w:val="0033CC"/>
          <w:sz w:val="22"/>
        </w:rPr>
        <w:pPrChange w:id="451" w:author="Andrea D'Angelo" w:date="2019-01-18T16:22:00Z">
          <w:pPr>
            <w:pStyle w:val="Titolo"/>
          </w:pPr>
        </w:pPrChange>
      </w:pPr>
    </w:p>
    <w:p w14:paraId="2694F2CC" w14:textId="77777777" w:rsidR="00FC0B19" w:rsidDel="004C2C12" w:rsidRDefault="001C724E">
      <w:pPr>
        <w:pStyle w:val="Titolo"/>
        <w:jc w:val="both"/>
        <w:rPr>
          <w:del w:id="452" w:author="Andrea D'Angelo" w:date="2019-01-18T16:20:00Z"/>
        </w:rPr>
        <w:pPrChange w:id="453" w:author="Andrea D'Angelo" w:date="2019-01-18T16:22:00Z">
          <w:pPr>
            <w:pStyle w:val="Titolo"/>
          </w:pPr>
        </w:pPrChange>
      </w:pPr>
      <w:del w:id="454" w:author="Andrea D'Angelo" w:date="2019-01-18T16:20:00Z">
        <w:r w:rsidRPr="00D82C97" w:rsidDel="004C2C12">
          <w:rPr>
            <w:noProof/>
          </w:rPr>
          <w:drawing>
            <wp:inline distT="0" distB="0" distL="0" distR="0" wp14:anchorId="617FD5B2" wp14:editId="0035ED5A">
              <wp:extent cx="5920105" cy="3262630"/>
              <wp:effectExtent l="0" t="0" r="0" b="0"/>
              <wp:docPr id="33" name="Oggetto 3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00FC0B19" w:rsidDel="004C2C12">
          <w:delText>We also spent way more on Doing than Learning. As mentioned, for the second deliverable we spent 19 hours on Learning and 89.5 hours on Doing.</w:delText>
        </w:r>
      </w:del>
    </w:p>
    <w:p w14:paraId="3B335653" w14:textId="77777777" w:rsidR="006168A3" w:rsidDel="004C2C12" w:rsidRDefault="001C724E">
      <w:pPr>
        <w:pStyle w:val="Titolo"/>
        <w:jc w:val="both"/>
        <w:rPr>
          <w:del w:id="455" w:author="Andrea D'Angelo" w:date="2019-01-18T16:20:00Z"/>
          <w:rFonts w:ascii="Arial" w:hAnsi="Arial" w:cs="Arial"/>
          <w:b/>
          <w:i/>
          <w:color w:val="0033CC"/>
          <w:sz w:val="22"/>
        </w:rPr>
        <w:pPrChange w:id="456" w:author="Andrea D'Angelo" w:date="2019-01-18T16:22:00Z">
          <w:pPr>
            <w:pStyle w:val="Titolo"/>
          </w:pPr>
        </w:pPrChange>
      </w:pPr>
      <w:del w:id="457" w:author="Andrea D'Angelo" w:date="2019-01-18T16:20:00Z">
        <w:r w:rsidRPr="00D82C97" w:rsidDel="004C2C12">
          <w:rPr>
            <w:noProof/>
          </w:rPr>
          <w:drawing>
            <wp:inline distT="0" distB="0" distL="0" distR="0" wp14:anchorId="2FDF4773" wp14:editId="23C4D1A2">
              <wp:extent cx="5501005" cy="3215005"/>
              <wp:effectExtent l="0" t="0" r="0" b="0"/>
              <wp:docPr id="34" name="Grafico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FC0B19" w:rsidDel="004C2C12">
          <w:delText>Half of the time spent on coding were used to code a Node.js plugin for NetData. When we realized the effort was going to be too much for a unsatisfying result, we chose to implement our own components. Overall, we spent a similar amount of time on Diagrams and Decisions. Class Diagrams were certainly the ones that took the most time, along with Sequence Diagrams.</w:delText>
        </w:r>
      </w:del>
    </w:p>
    <w:p w14:paraId="3B837C4E" w14:textId="77777777" w:rsidR="005263FC" w:rsidRPr="00971FB8" w:rsidDel="006115BF" w:rsidRDefault="00ED25DB">
      <w:pPr>
        <w:pStyle w:val="Titolo"/>
        <w:jc w:val="both"/>
        <w:rPr>
          <w:del w:id="458" w:author="Andrea D'Angelo" w:date="2019-01-19T15:36:00Z"/>
          <w:noProof/>
          <w:rPrChange w:id="459" w:author="Andrea D'Angelo" w:date="2019-01-20T15:45:00Z">
            <w:rPr>
              <w:del w:id="460" w:author="Andrea D'Angelo" w:date="2019-01-19T15:36:00Z"/>
              <w:b/>
              <w:lang w:val="en-GB"/>
            </w:rPr>
          </w:rPrChange>
        </w:rPr>
        <w:pPrChange w:id="461" w:author="Andrea D'Angelo" w:date="2019-01-20T15:45:00Z">
          <w:pPr>
            <w:pStyle w:val="Titolo"/>
          </w:pPr>
        </w:pPrChange>
      </w:pPr>
      <w:bookmarkStart w:id="462" w:name="_Hlk535687948"/>
      <w:r w:rsidRPr="001A1571">
        <w:rPr>
          <w:noProof/>
        </w:rPr>
        <w:t>Appendix. Code</w:t>
      </w:r>
      <w:r w:rsidR="008A4412" w:rsidRPr="001A1571">
        <w:rPr>
          <w:noProof/>
        </w:rPr>
        <w:t xml:space="preserve"> </w:t>
      </w:r>
      <w:del w:id="463" w:author="Andrea D'Angelo" w:date="2019-01-19T17:15:00Z">
        <w:r w:rsidRPr="001A1571" w:rsidDel="00996CA0">
          <w:rPr>
            <w:noProof/>
          </w:rPr>
          <w:br/>
        </w:r>
      </w:del>
      <w:del w:id="464" w:author="Andrea D'Angelo" w:date="2019-01-19T15:36:00Z">
        <w:r w:rsidR="005263FC" w:rsidRPr="00DE4AE4" w:rsidDel="006115BF">
          <w:rPr>
            <w:b/>
            <w:lang w:val="en-GB"/>
          </w:rPr>
          <w:delText>REQUESTS SENDER</w:delText>
        </w:r>
      </w:del>
    </w:p>
    <w:p w14:paraId="3E44811F" w14:textId="77777777" w:rsidR="005263FC" w:rsidDel="006115BF" w:rsidRDefault="005263FC" w:rsidP="006115BF">
      <w:pPr>
        <w:pStyle w:val="Titolo"/>
        <w:rPr>
          <w:del w:id="465" w:author="Andrea D'Angelo" w:date="2019-01-19T15:36:00Z"/>
          <w:lang w:val="en-GB"/>
        </w:rPr>
      </w:pPr>
      <w:del w:id="466" w:author="Andrea D'Angelo" w:date="2019-01-19T15:36:00Z">
        <w:r w:rsidRPr="00D0710D" w:rsidDel="006115BF">
          <w:rPr>
            <w:lang w:val="en-GB"/>
          </w:rPr>
          <w:delText>We have created a client a</w:delText>
        </w:r>
        <w:r w:rsidDel="006115BF">
          <w:rPr>
            <w:lang w:val="en-GB"/>
          </w:rPr>
          <w:delText>pplication in java called RequestsSenders that simulate 150000 sensors.</w:delText>
        </w:r>
      </w:del>
    </w:p>
    <w:p w14:paraId="651A525C" w14:textId="77777777" w:rsidR="005263FC" w:rsidDel="006115BF" w:rsidRDefault="005263FC" w:rsidP="006115BF">
      <w:pPr>
        <w:pStyle w:val="Titolo"/>
        <w:rPr>
          <w:del w:id="467" w:author="Andrea D'Angelo" w:date="2019-01-19T15:36:00Z"/>
          <w:lang w:val="en-GB"/>
        </w:rPr>
      </w:pPr>
      <w:del w:id="468" w:author="Andrea D'Angelo" w:date="2019-01-19T15:36:00Z">
        <w:r w:rsidDel="006115BF">
          <w:rPr>
            <w:lang w:val="en-GB"/>
          </w:rPr>
          <w:delText xml:space="preserve">When the application start, </w:delText>
        </w:r>
        <w:r w:rsidR="00476C3E" w:rsidDel="006115BF">
          <w:rPr>
            <w:lang w:val="en-GB"/>
          </w:rPr>
          <w:delText xml:space="preserve">the class GenerateThreads </w:delText>
        </w:r>
        <w:r w:rsidDel="006115BF">
          <w:rPr>
            <w:lang w:val="en-GB"/>
          </w:rPr>
          <w:delText>creates 150000 instances of the class SensorSimulator.</w:delText>
        </w:r>
      </w:del>
    </w:p>
    <w:p w14:paraId="3DD673EE" w14:textId="77777777" w:rsidR="005263FC" w:rsidDel="006115BF" w:rsidRDefault="005263FC" w:rsidP="006115BF">
      <w:pPr>
        <w:pStyle w:val="Titolo"/>
        <w:rPr>
          <w:del w:id="469" w:author="Andrea D'Angelo" w:date="2019-01-19T15:36:00Z"/>
          <w:lang w:val="en-GB"/>
        </w:rPr>
      </w:pPr>
      <w:del w:id="470" w:author="Andrea D'Angelo" w:date="2019-01-19T15:36:00Z">
        <w:r w:rsidDel="006115BF">
          <w:rPr>
            <w:lang w:val="en-GB"/>
          </w:rPr>
          <w:delText xml:space="preserve">SensorSimulator sends an </w:delText>
        </w:r>
        <w:r w:rsidR="00476C3E" w:rsidDel="006115BF">
          <w:rPr>
            <w:lang w:val="en-GB"/>
          </w:rPr>
          <w:delText>HTTP</w:delText>
        </w:r>
        <w:r w:rsidDel="006115BF">
          <w:rPr>
            <w:lang w:val="en-GB"/>
          </w:rPr>
          <w:delText xml:space="preserve"> get request to the server( with its id and a random value), every 5000 milliseconds. </w:delText>
        </w:r>
      </w:del>
    </w:p>
    <w:p w14:paraId="672A4980" w14:textId="77777777" w:rsidR="005263FC" w:rsidRPr="005263FC" w:rsidDel="006115BF" w:rsidRDefault="005263FC" w:rsidP="006115BF">
      <w:pPr>
        <w:pStyle w:val="Titolo"/>
        <w:rPr>
          <w:del w:id="471" w:author="Andrea D'Angelo" w:date="2019-01-19T15:36:00Z"/>
          <w:rFonts w:ascii="Consolas" w:hAnsi="Consolas" w:cs="Consolas"/>
          <w:color w:val="365F91"/>
          <w:sz w:val="20"/>
          <w:szCs w:val="20"/>
          <w:lang w:val="en-GB"/>
        </w:rPr>
      </w:pPr>
      <w:del w:id="472" w:author="Andrea D'Angelo" w:date="2019-01-19T15:36:00Z">
        <w:r w:rsidRPr="005263FC" w:rsidDel="006115BF">
          <w:rPr>
            <w:rFonts w:ascii="Consolas" w:hAnsi="Consolas" w:cs="Consolas"/>
            <w:color w:val="365F91"/>
            <w:sz w:val="20"/>
            <w:szCs w:val="20"/>
            <w:lang w:val="en-GB"/>
          </w:rPr>
          <w:delText>"http://localhost:8080/Dashboard/RequestHandler?id="+id+"&amp;value="+value</w:delText>
        </w:r>
      </w:del>
    </w:p>
    <w:p w14:paraId="5C529DBF" w14:textId="77777777" w:rsidR="005263FC" w:rsidDel="006115BF" w:rsidRDefault="005263FC" w:rsidP="006115BF">
      <w:pPr>
        <w:pStyle w:val="Titolo"/>
        <w:rPr>
          <w:del w:id="473" w:author="Andrea D'Angelo" w:date="2019-01-19T15:36:00Z"/>
          <w:lang w:val="en-GB"/>
        </w:rPr>
      </w:pPr>
      <w:del w:id="474" w:author="Andrea D'Angelo" w:date="2019-01-19T15:36:00Z">
        <w:r w:rsidDel="006115BF">
          <w:rPr>
            <w:lang w:val="en-GB"/>
          </w:rPr>
          <w:delText>This is the address for get request.</w:delText>
        </w:r>
      </w:del>
    </w:p>
    <w:p w14:paraId="687A97F4" w14:textId="77777777" w:rsidR="005263FC" w:rsidDel="006115BF" w:rsidRDefault="005263FC" w:rsidP="006115BF">
      <w:pPr>
        <w:pStyle w:val="Titolo"/>
        <w:rPr>
          <w:del w:id="475" w:author="Andrea D'Angelo" w:date="2019-01-19T15:36:00Z"/>
          <w:lang w:val="en-GB"/>
        </w:rPr>
      </w:pPr>
      <w:del w:id="476" w:author="Andrea D'Angelo" w:date="2019-01-19T15:36:00Z">
        <w:r w:rsidDel="006115BF">
          <w:rPr>
            <w:lang w:val="en-GB"/>
          </w:rPr>
          <w:delText>Note that in this case the server and the client run on the same machine.</w:delText>
        </w:r>
      </w:del>
    </w:p>
    <w:p w14:paraId="4224573D" w14:textId="77777777" w:rsidR="005263FC" w:rsidRPr="00DE4AE4" w:rsidDel="006115BF" w:rsidRDefault="005263FC" w:rsidP="006115BF">
      <w:pPr>
        <w:pStyle w:val="Titolo"/>
        <w:rPr>
          <w:del w:id="477" w:author="Andrea D'Angelo" w:date="2019-01-19T15:36:00Z"/>
          <w:u w:val="single"/>
          <w:lang w:val="en-GB"/>
        </w:rPr>
      </w:pPr>
      <w:del w:id="478" w:author="Andrea D'Angelo" w:date="2019-01-19T15:36:00Z">
        <w:r w:rsidDel="006115BF">
          <w:rPr>
            <w:lang w:val="en-GB"/>
          </w:rPr>
          <w:delText xml:space="preserve">The server response with a number that is the time that the sensor must wait </w:delText>
        </w:r>
        <w:r w:rsidR="00476C3E" w:rsidDel="006115BF">
          <w:rPr>
            <w:lang w:val="en-GB"/>
          </w:rPr>
          <w:delText>to</w:delText>
        </w:r>
        <w:r w:rsidDel="006115BF">
          <w:rPr>
            <w:lang w:val="en-GB"/>
          </w:rPr>
          <w:delText xml:space="preserve"> send the next request.</w:delText>
        </w:r>
      </w:del>
    </w:p>
    <w:p w14:paraId="073392B6" w14:textId="77777777" w:rsidR="005263FC" w:rsidDel="006115BF" w:rsidRDefault="001C724E" w:rsidP="006115BF">
      <w:pPr>
        <w:pStyle w:val="Titolo"/>
        <w:rPr>
          <w:del w:id="479" w:author="Andrea D'Angelo" w:date="2019-01-19T15:36:00Z"/>
          <w:lang w:val="en-GB"/>
        </w:rPr>
      </w:pPr>
      <w:del w:id="480" w:author="Andrea D'Angelo" w:date="2019-01-19T15:36:00Z">
        <w:r w:rsidRPr="00D82C97" w:rsidDel="006115BF">
          <w:rPr>
            <w:noProof/>
          </w:rPr>
          <w:drawing>
            <wp:inline distT="0" distB="0" distL="0" distR="0" wp14:anchorId="566EC092" wp14:editId="71DE7BED">
              <wp:extent cx="4467225" cy="4895850"/>
              <wp:effectExtent l="0" t="0" r="0" b="0"/>
              <wp:docPr id="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7225" cy="4895850"/>
                      </a:xfrm>
                      <a:prstGeom prst="rect">
                        <a:avLst/>
                      </a:prstGeom>
                      <a:noFill/>
                      <a:ln>
                        <a:noFill/>
                      </a:ln>
                    </pic:spPr>
                  </pic:pic>
                </a:graphicData>
              </a:graphic>
            </wp:inline>
          </w:drawing>
        </w:r>
      </w:del>
    </w:p>
    <w:p w14:paraId="608FF189" w14:textId="77777777" w:rsidR="005263FC" w:rsidDel="006115BF" w:rsidRDefault="005263FC" w:rsidP="006115BF">
      <w:pPr>
        <w:pStyle w:val="Titolo"/>
        <w:rPr>
          <w:del w:id="481" w:author="Andrea D'Angelo" w:date="2019-01-19T15:36:00Z"/>
          <w:lang w:val="en-GB"/>
        </w:rPr>
      </w:pPr>
      <w:del w:id="482" w:author="Andrea D'Angelo" w:date="2019-01-19T15:36:00Z">
        <w:r w:rsidDel="006115BF">
          <w:rPr>
            <w:lang w:val="en-GB"/>
          </w:rPr>
          <w:delText>Screenshot of console when the application is running</w:delText>
        </w:r>
      </w:del>
    </w:p>
    <w:p w14:paraId="0D31EF10" w14:textId="77777777" w:rsidR="005263FC" w:rsidDel="006115BF" w:rsidRDefault="005263FC" w:rsidP="006115BF">
      <w:pPr>
        <w:pStyle w:val="Titolo"/>
        <w:rPr>
          <w:del w:id="483" w:author="Andrea D'Angelo" w:date="2019-01-19T15:36:00Z"/>
          <w:lang w:val="en-GB"/>
        </w:rPr>
      </w:pPr>
    </w:p>
    <w:p w14:paraId="4FACE791" w14:textId="77777777" w:rsidR="005263FC" w:rsidDel="006115BF" w:rsidRDefault="005263FC" w:rsidP="006115BF">
      <w:pPr>
        <w:pStyle w:val="Titolo"/>
        <w:rPr>
          <w:del w:id="484" w:author="Andrea D'Angelo" w:date="2019-01-19T15:36:00Z"/>
          <w:lang w:val="en-GB"/>
        </w:rPr>
      </w:pPr>
    </w:p>
    <w:p w14:paraId="373C8CB4" w14:textId="77777777" w:rsidR="005263FC" w:rsidRPr="00CB5AA0" w:rsidDel="006115BF" w:rsidRDefault="005263FC" w:rsidP="006115BF">
      <w:pPr>
        <w:pStyle w:val="Titolo"/>
        <w:rPr>
          <w:del w:id="485" w:author="Andrea D'Angelo" w:date="2019-01-19T15:36:00Z"/>
        </w:rPr>
      </w:pPr>
      <w:del w:id="486" w:author="Andrea D'Angelo" w:date="2019-01-19T15:36:00Z">
        <w:r w:rsidRPr="00CB5AA0" w:rsidDel="006115BF">
          <w:delText>DASHBOARD</w:delText>
        </w:r>
      </w:del>
    </w:p>
    <w:p w14:paraId="28EEA5DE" w14:textId="77777777" w:rsidR="005263FC" w:rsidDel="006115BF" w:rsidRDefault="005263FC" w:rsidP="006115BF">
      <w:pPr>
        <w:pStyle w:val="Titolo"/>
        <w:rPr>
          <w:del w:id="487" w:author="Andrea D'Angelo" w:date="2019-01-19T15:36:00Z"/>
          <w:lang w:val="en-GB"/>
        </w:rPr>
      </w:pPr>
      <w:del w:id="488" w:author="Andrea D'Angelo" w:date="2019-01-19T15:36:00Z">
        <w:r w:rsidRPr="00CB5AA0" w:rsidDel="006115BF">
          <w:rPr>
            <w:lang w:val="en-GB"/>
          </w:rPr>
          <w:delText>For the server side o</w:delText>
        </w:r>
        <w:r w:rsidDel="006115BF">
          <w:rPr>
            <w:lang w:val="en-GB"/>
          </w:rPr>
          <w:delText>f the application we use a Tomcat webserver.</w:delText>
        </w:r>
      </w:del>
    </w:p>
    <w:p w14:paraId="665DEC45" w14:textId="77777777" w:rsidR="005263FC" w:rsidDel="006115BF" w:rsidRDefault="005263FC" w:rsidP="006115BF">
      <w:pPr>
        <w:pStyle w:val="Titolo"/>
        <w:rPr>
          <w:del w:id="489" w:author="Andrea D'Angelo" w:date="2019-01-19T15:36:00Z"/>
          <w:lang w:val="en-GB"/>
        </w:rPr>
      </w:pPr>
      <w:del w:id="490" w:author="Andrea D'Angelo" w:date="2019-01-19T15:36:00Z">
        <w:r w:rsidDel="006115BF">
          <w:rPr>
            <w:lang w:val="en-GB"/>
          </w:rPr>
          <w:delText xml:space="preserve">When server starts we must call the Start servlet that take sensor information from the </w:delText>
        </w:r>
      </w:del>
      <w:del w:id="491" w:author="Andrea D'Angelo" w:date="2019-01-19T11:14:00Z">
        <w:r w:rsidRPr="004A5D2E" w:rsidDel="00EE1D78">
          <w:rPr>
            <w:u w:val="single"/>
            <w:lang w:val="en-GB"/>
          </w:rPr>
          <w:delText>MySqlDatabase</w:delText>
        </w:r>
      </w:del>
      <w:del w:id="492" w:author="Andrea D'Angelo" w:date="2019-01-19T15:36:00Z">
        <w:r w:rsidDel="006115BF">
          <w:rPr>
            <w:lang w:val="en-GB"/>
          </w:rPr>
          <w:delText>.</w:delText>
        </w:r>
      </w:del>
    </w:p>
    <w:p w14:paraId="3C3DFCDE" w14:textId="77777777" w:rsidR="005263FC" w:rsidRPr="004A5D2E" w:rsidDel="006115BF" w:rsidRDefault="001C724E" w:rsidP="006115BF">
      <w:pPr>
        <w:pStyle w:val="Titolo"/>
        <w:rPr>
          <w:del w:id="493" w:author="Andrea D'Angelo" w:date="2019-01-19T15:36:00Z"/>
          <w:u w:val="single"/>
          <w:lang w:val="en-GB"/>
        </w:rPr>
      </w:pPr>
      <w:del w:id="494" w:author="Andrea D'Angelo" w:date="2019-01-19T15:36:00Z">
        <w:r w:rsidRPr="005263FC" w:rsidDel="006115BF">
          <w:rPr>
            <w:noProof/>
            <w:u w:val="single"/>
            <w:lang w:val="en-GB"/>
          </w:rPr>
          <w:drawing>
            <wp:inline distT="0" distB="0" distL="0" distR="0" wp14:anchorId="7F451999" wp14:editId="18F3EF02">
              <wp:extent cx="5867400" cy="6429375"/>
              <wp:effectExtent l="0" t="0" r="0" b="0"/>
              <wp:docPr id="3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7400" cy="6429375"/>
                      </a:xfrm>
                      <a:prstGeom prst="rect">
                        <a:avLst/>
                      </a:prstGeom>
                      <a:noFill/>
                      <a:ln>
                        <a:noFill/>
                      </a:ln>
                    </pic:spPr>
                  </pic:pic>
                </a:graphicData>
              </a:graphic>
            </wp:inline>
          </w:drawing>
        </w:r>
      </w:del>
    </w:p>
    <w:p w14:paraId="311A9668" w14:textId="77777777" w:rsidR="005263FC" w:rsidDel="006115BF" w:rsidRDefault="005263FC" w:rsidP="006115BF">
      <w:pPr>
        <w:pStyle w:val="Titolo"/>
        <w:rPr>
          <w:del w:id="495" w:author="Andrea D'Angelo" w:date="2019-01-19T15:36:00Z"/>
          <w:sz w:val="20"/>
          <w:szCs w:val="20"/>
          <w:lang w:val="en-GB"/>
        </w:rPr>
      </w:pPr>
    </w:p>
    <w:p w14:paraId="6408F1BD" w14:textId="77777777" w:rsidR="005263FC" w:rsidDel="006115BF" w:rsidRDefault="005263FC" w:rsidP="006115BF">
      <w:pPr>
        <w:pStyle w:val="Titolo"/>
        <w:rPr>
          <w:del w:id="496" w:author="Andrea D'Angelo" w:date="2019-01-19T15:36:00Z"/>
          <w:rFonts w:ascii="Consolas" w:hAnsi="Consolas" w:cs="Consolas"/>
          <w:sz w:val="20"/>
          <w:szCs w:val="20"/>
          <w:lang w:val="en-GB"/>
        </w:rPr>
      </w:pPr>
      <w:del w:id="497" w:author="Andrea D'Angelo" w:date="2019-01-19T15:36:00Z">
        <w:r w:rsidRPr="00CB5AA0" w:rsidDel="006115BF">
          <w:rPr>
            <w:sz w:val="20"/>
            <w:szCs w:val="20"/>
            <w:lang w:val="en-GB"/>
          </w:rPr>
          <w:delText xml:space="preserve">We use the servlet </w:delText>
        </w:r>
        <w:r w:rsidRPr="005263FC" w:rsidDel="006115BF">
          <w:rPr>
            <w:rFonts w:ascii="Consolas" w:hAnsi="Consolas" w:cs="Consolas"/>
            <w:color w:val="365F91"/>
            <w:sz w:val="20"/>
            <w:szCs w:val="20"/>
            <w:lang w:val="en-GB"/>
          </w:rPr>
          <w:delText xml:space="preserve">RequestHandler </w:delText>
        </w:r>
        <w:r w:rsidRPr="007F4CD5" w:rsidDel="006115BF">
          <w:rPr>
            <w:rFonts w:ascii="Consolas" w:hAnsi="Consolas" w:cs="Consolas"/>
            <w:sz w:val="20"/>
            <w:szCs w:val="20"/>
            <w:lang w:val="en-GB"/>
          </w:rPr>
          <w:delText>for rece</w:delText>
        </w:r>
        <w:r w:rsidDel="006115BF">
          <w:rPr>
            <w:rFonts w:ascii="Consolas" w:hAnsi="Consolas" w:cs="Consolas"/>
            <w:sz w:val="20"/>
            <w:szCs w:val="20"/>
            <w:lang w:val="en-GB"/>
          </w:rPr>
          <w:delText>ving</w:delText>
        </w:r>
        <w:r w:rsidRPr="007F4CD5" w:rsidDel="006115BF">
          <w:rPr>
            <w:rFonts w:ascii="Consolas" w:hAnsi="Consolas" w:cs="Consolas"/>
            <w:sz w:val="20"/>
            <w:szCs w:val="20"/>
            <w:lang w:val="en-GB"/>
          </w:rPr>
          <w:delText xml:space="preserve"> the sensor signal</w:delText>
        </w:r>
        <w:r w:rsidDel="006115BF">
          <w:rPr>
            <w:rFonts w:ascii="Consolas" w:hAnsi="Consolas" w:cs="Consolas"/>
            <w:sz w:val="20"/>
            <w:szCs w:val="20"/>
            <w:lang w:val="en-GB"/>
          </w:rPr>
          <w:delText>.</w:delText>
        </w:r>
      </w:del>
    </w:p>
    <w:p w14:paraId="462ED752" w14:textId="77777777" w:rsidR="005263FC" w:rsidDel="006115BF" w:rsidRDefault="005263FC" w:rsidP="006115BF">
      <w:pPr>
        <w:pStyle w:val="Titolo"/>
        <w:rPr>
          <w:del w:id="498" w:author="Andrea D'Angelo" w:date="2019-01-19T15:36:00Z"/>
          <w:rFonts w:ascii="Consolas" w:hAnsi="Consolas" w:cs="Consolas"/>
          <w:sz w:val="20"/>
          <w:szCs w:val="20"/>
          <w:lang w:val="en-GB"/>
        </w:rPr>
      </w:pPr>
      <w:del w:id="499" w:author="Andrea D'Angelo" w:date="2019-01-19T15:36:00Z">
        <w:r w:rsidDel="006115BF">
          <w:rPr>
            <w:rFonts w:ascii="Consolas" w:hAnsi="Consolas" w:cs="Consolas"/>
            <w:sz w:val="20"/>
            <w:szCs w:val="20"/>
            <w:lang w:val="en-GB"/>
          </w:rPr>
          <w:delText xml:space="preserve">RequestHandler use a static method of the class Checker for control that the sensor value does not exceed the threshold. </w:delText>
        </w:r>
      </w:del>
    </w:p>
    <w:p w14:paraId="0E0741B4" w14:textId="77777777" w:rsidR="005263FC" w:rsidDel="006115BF" w:rsidRDefault="005263FC" w:rsidP="006115BF">
      <w:pPr>
        <w:pStyle w:val="Titolo"/>
        <w:rPr>
          <w:del w:id="500" w:author="Andrea D'Angelo" w:date="2019-01-19T15:36:00Z"/>
          <w:rFonts w:ascii="Consolas" w:hAnsi="Consolas" w:cs="Consolas"/>
          <w:sz w:val="20"/>
          <w:szCs w:val="20"/>
          <w:lang w:val="en-GB"/>
        </w:rPr>
      </w:pPr>
      <w:del w:id="501" w:author="Andrea D'Angelo" w:date="2019-01-19T15:36:00Z">
        <w:r w:rsidDel="006115BF">
          <w:rPr>
            <w:rFonts w:ascii="Consolas" w:hAnsi="Consolas" w:cs="Consolas"/>
            <w:sz w:val="20"/>
            <w:szCs w:val="20"/>
            <w:lang w:val="en-GB"/>
          </w:rPr>
          <w:delText>Checker class access to the Cache for memorize the new value of the sensors.</w:delText>
        </w:r>
      </w:del>
    </w:p>
    <w:p w14:paraId="477052DC" w14:textId="77777777" w:rsidR="005263FC" w:rsidDel="006115BF" w:rsidRDefault="005263FC" w:rsidP="006115BF">
      <w:pPr>
        <w:pStyle w:val="Titolo"/>
        <w:rPr>
          <w:del w:id="502" w:author="Andrea D'Angelo" w:date="2019-01-19T15:36:00Z"/>
          <w:rFonts w:ascii="Consolas" w:hAnsi="Consolas" w:cs="Consolas"/>
          <w:sz w:val="20"/>
          <w:szCs w:val="20"/>
          <w:lang w:val="en-GB"/>
        </w:rPr>
      </w:pPr>
      <w:del w:id="503" w:author="Andrea D'Angelo" w:date="2019-01-19T15:36:00Z">
        <w:r w:rsidDel="006115BF">
          <w:rPr>
            <w:rFonts w:ascii="Consolas" w:hAnsi="Consolas" w:cs="Consolas"/>
            <w:sz w:val="20"/>
            <w:szCs w:val="20"/>
            <w:lang w:val="en-GB"/>
          </w:rPr>
          <w:delText>The cache class has an array of Sensors width a size of 150000.</w:delText>
        </w:r>
      </w:del>
    </w:p>
    <w:p w14:paraId="3B278BCD" w14:textId="77777777" w:rsidR="005263FC" w:rsidRPr="00B42778" w:rsidDel="006115BF" w:rsidRDefault="005263FC" w:rsidP="006115BF">
      <w:pPr>
        <w:pStyle w:val="Titolo"/>
        <w:rPr>
          <w:del w:id="504" w:author="Andrea D'Angelo" w:date="2019-01-19T15:36:00Z"/>
          <w:u w:val="single"/>
          <w:lang w:val="en-GB"/>
        </w:rPr>
      </w:pPr>
      <w:del w:id="505" w:author="Andrea D'Angelo" w:date="2019-01-19T15:36:00Z">
        <w:r w:rsidDel="006115BF">
          <w:rPr>
            <w:rFonts w:ascii="Consolas" w:hAnsi="Consolas" w:cs="Consolas"/>
            <w:lang w:val="en-GB"/>
          </w:rPr>
          <w:delText>Each position of the array correspond</w:delText>
        </w:r>
        <w:r w:rsidR="00476C3E" w:rsidDel="006115BF">
          <w:rPr>
            <w:rFonts w:ascii="Consolas" w:hAnsi="Consolas" w:cs="Consolas"/>
            <w:lang w:val="en-GB"/>
          </w:rPr>
          <w:delText>s</w:delText>
        </w:r>
        <w:r w:rsidDel="006115BF">
          <w:rPr>
            <w:rFonts w:ascii="Consolas" w:hAnsi="Consolas" w:cs="Consolas"/>
            <w:lang w:val="en-GB"/>
          </w:rPr>
          <w:delText xml:space="preserve"> to a Sensor that has an id equal to the position of index. So a constant access to the array is </w:delText>
        </w:r>
        <w:r w:rsidRPr="007B02BD" w:rsidDel="006115BF">
          <w:rPr>
            <w:lang w:val="en"/>
          </w:rPr>
          <w:delText>guaranteed</w:delText>
        </w:r>
        <w:r w:rsidDel="006115BF">
          <w:rPr>
            <w:lang w:val="en"/>
          </w:rPr>
          <w:delText>.</w:delText>
        </w:r>
      </w:del>
    </w:p>
    <w:p w14:paraId="772B150E" w14:textId="77777777" w:rsidR="005263FC" w:rsidRPr="004A5D2E" w:rsidDel="006115BF" w:rsidRDefault="005263FC" w:rsidP="006115BF">
      <w:pPr>
        <w:pStyle w:val="Titolo"/>
        <w:rPr>
          <w:del w:id="506" w:author="Andrea D'Angelo" w:date="2019-01-19T15:36:00Z"/>
          <w:u w:val="single"/>
          <w:lang w:val="en-GB" w:eastAsia="it-IT"/>
        </w:rPr>
      </w:pPr>
      <w:del w:id="507" w:author="Andrea D'Angelo" w:date="2019-01-19T15:36:00Z">
        <w:r w:rsidDel="006115BF">
          <w:rPr>
            <w:rFonts w:ascii="Consolas" w:hAnsi="Consolas" w:cs="Consolas"/>
            <w:sz w:val="20"/>
            <w:szCs w:val="20"/>
            <w:lang w:val="en-GB"/>
          </w:rPr>
          <w:delText xml:space="preserve">The access to the cache is controlled by a semaphore. And the operations of read and write are done by deep copy of objects for </w:delText>
        </w:r>
        <w:r w:rsidRPr="004A5D2E" w:rsidDel="006115BF">
          <w:rPr>
            <w:lang w:val="en-GB" w:eastAsia="it-IT"/>
          </w:rPr>
          <w:delText xml:space="preserve">avoid access from </w:delText>
        </w:r>
        <w:r w:rsidDel="006115BF">
          <w:rPr>
            <w:lang w:val="en-GB" w:eastAsia="it-IT"/>
          </w:rPr>
          <w:delText xml:space="preserve">references in </w:delText>
        </w:r>
        <w:r w:rsidRPr="004A5D2E" w:rsidDel="006115BF">
          <w:rPr>
            <w:lang w:val="en-GB" w:eastAsia="it-IT"/>
          </w:rPr>
          <w:delText>other parts of the code</w:delText>
        </w:r>
        <w:r w:rsidDel="006115BF">
          <w:rPr>
            <w:lang w:val="en-GB" w:eastAsia="it-IT"/>
          </w:rPr>
          <w:delText>.</w:delText>
        </w:r>
      </w:del>
    </w:p>
    <w:p w14:paraId="4AD3B545" w14:textId="77777777" w:rsidR="005263FC" w:rsidDel="006115BF" w:rsidRDefault="005263FC" w:rsidP="006115BF">
      <w:pPr>
        <w:pStyle w:val="Titolo"/>
        <w:rPr>
          <w:del w:id="508" w:author="Andrea D'Angelo" w:date="2019-01-19T15:36:00Z"/>
          <w:rStyle w:val="tlid-translation"/>
          <w:lang w:val="en-GB"/>
        </w:rPr>
      </w:pPr>
      <w:del w:id="509" w:author="Andrea D'Angelo" w:date="2019-01-19T15:36:00Z">
        <w:r w:rsidDel="006115BF">
          <w:rPr>
            <w:rStyle w:val="tlid-translation"/>
            <w:lang w:val="en-GB"/>
          </w:rPr>
          <w:delText>A</w:delText>
        </w:r>
        <w:r w:rsidRPr="00B42778" w:rsidDel="006115BF">
          <w:rPr>
            <w:rStyle w:val="tlid-translation"/>
            <w:lang w:val="en-GB"/>
          </w:rPr>
          <w:delText>t the same time we have a jsp for the dashboard to show to the user who accesses the server cache every second, updating the status of the sensors in the view</w:delText>
        </w:r>
        <w:r w:rsidDel="006115BF">
          <w:rPr>
            <w:rStyle w:val="tlid-translation"/>
            <w:lang w:val="en-GB"/>
          </w:rPr>
          <w:delText>.</w:delText>
        </w:r>
      </w:del>
    </w:p>
    <w:p w14:paraId="36DDE338" w14:textId="77777777" w:rsidR="005263FC" w:rsidRPr="00596961" w:rsidDel="006115BF" w:rsidRDefault="005263FC" w:rsidP="006115BF">
      <w:pPr>
        <w:pStyle w:val="Titolo"/>
        <w:rPr>
          <w:del w:id="510" w:author="Andrea D'Angelo" w:date="2019-01-19T15:36:00Z"/>
          <w:lang w:eastAsia="it-IT"/>
        </w:rPr>
      </w:pPr>
      <w:del w:id="511" w:author="Andrea D'Angelo" w:date="2019-01-19T15:36:00Z">
        <w:r w:rsidDel="006115BF">
          <w:rPr>
            <w:lang w:eastAsia="it-IT"/>
          </w:rPr>
          <w:delText>Dashboard shows areas</w:delText>
        </w:r>
      </w:del>
    </w:p>
    <w:p w14:paraId="7962BC4C" w14:textId="77777777" w:rsidR="005263FC" w:rsidRPr="00B42778" w:rsidDel="006115BF" w:rsidRDefault="001C724E" w:rsidP="006115BF">
      <w:pPr>
        <w:pStyle w:val="Titolo"/>
        <w:rPr>
          <w:del w:id="512" w:author="Andrea D'Angelo" w:date="2019-01-19T15:36:00Z"/>
          <w:lang w:val="en-GB" w:eastAsia="it-IT"/>
        </w:rPr>
      </w:pPr>
      <w:del w:id="513" w:author="Andrea D'Angelo" w:date="2019-01-19T15:36:00Z">
        <w:r w:rsidRPr="005263FC" w:rsidDel="006115BF">
          <w:rPr>
            <w:rStyle w:val="tlid-translation"/>
            <w:noProof/>
            <w:lang w:val="en-GB"/>
          </w:rPr>
          <w:drawing>
            <wp:inline distT="0" distB="0" distL="0" distR="0" wp14:anchorId="6124CCE8" wp14:editId="5BD5CE6D">
              <wp:extent cx="6057900" cy="3443605"/>
              <wp:effectExtent l="0" t="0" r="0" b="0"/>
              <wp:docPr id="3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900" cy="3443605"/>
                      </a:xfrm>
                      <a:prstGeom prst="rect">
                        <a:avLst/>
                      </a:prstGeom>
                      <a:noFill/>
                      <a:ln>
                        <a:noFill/>
                      </a:ln>
                    </pic:spPr>
                  </pic:pic>
                </a:graphicData>
              </a:graphic>
            </wp:inline>
          </w:drawing>
        </w:r>
      </w:del>
    </w:p>
    <w:p w14:paraId="5BDEB175" w14:textId="77777777" w:rsidR="005263FC" w:rsidDel="006115BF" w:rsidRDefault="005263FC" w:rsidP="006115BF">
      <w:pPr>
        <w:pStyle w:val="Titolo"/>
        <w:rPr>
          <w:del w:id="514" w:author="Andrea D'Angelo" w:date="2019-01-19T15:36:00Z"/>
          <w:rFonts w:ascii="Consolas" w:hAnsi="Consolas" w:cs="Consolas"/>
          <w:noProof/>
          <w:sz w:val="20"/>
          <w:szCs w:val="20"/>
        </w:rPr>
      </w:pPr>
      <w:del w:id="515" w:author="Andrea D'Angelo" w:date="2019-01-19T15:36:00Z">
        <w:r w:rsidRPr="00596961" w:rsidDel="006115BF">
          <w:rPr>
            <w:rFonts w:ascii="Consolas" w:hAnsi="Consolas" w:cs="Consolas"/>
            <w:sz w:val="20"/>
            <w:szCs w:val="20"/>
            <w:lang w:val="en-GB"/>
          </w:rPr>
          <w:delText xml:space="preserve"> C</w:delText>
        </w:r>
        <w:r w:rsidR="00476C3E" w:rsidDel="006115BF">
          <w:rPr>
            <w:rFonts w:ascii="Consolas" w:hAnsi="Consolas" w:cs="Consolas"/>
            <w:sz w:val="20"/>
            <w:szCs w:val="20"/>
            <w:lang w:val="en-GB"/>
          </w:rPr>
          <w:delText xml:space="preserve">licking on one area we can view  </w:delText>
        </w:r>
        <w:r w:rsidRPr="00596961" w:rsidDel="006115BF">
          <w:rPr>
            <w:rFonts w:ascii="Consolas" w:hAnsi="Consolas" w:cs="Consolas"/>
            <w:sz w:val="20"/>
            <w:szCs w:val="20"/>
            <w:lang w:val="en-GB"/>
          </w:rPr>
          <w:delText>buildings</w:delText>
        </w:r>
        <w:r w:rsidR="001C724E" w:rsidRPr="005263FC" w:rsidDel="006115BF">
          <w:rPr>
            <w:rFonts w:ascii="Consolas" w:hAnsi="Consolas" w:cs="Consolas"/>
            <w:noProof/>
            <w:sz w:val="20"/>
            <w:szCs w:val="20"/>
          </w:rPr>
          <w:drawing>
            <wp:inline distT="0" distB="0" distL="0" distR="0" wp14:anchorId="345D05E3" wp14:editId="6FB7AA95">
              <wp:extent cx="6057900" cy="3443605"/>
              <wp:effectExtent l="0" t="0" r="0" b="0"/>
              <wp:docPr id="3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7900" cy="3443605"/>
                      </a:xfrm>
                      <a:prstGeom prst="rect">
                        <a:avLst/>
                      </a:prstGeom>
                      <a:noFill/>
                      <a:ln>
                        <a:noFill/>
                      </a:ln>
                    </pic:spPr>
                  </pic:pic>
                </a:graphicData>
              </a:graphic>
            </wp:inline>
          </w:drawing>
        </w:r>
      </w:del>
    </w:p>
    <w:p w14:paraId="094ACD78" w14:textId="77777777" w:rsidR="00476C3E" w:rsidDel="006115BF" w:rsidRDefault="00476C3E" w:rsidP="006115BF">
      <w:pPr>
        <w:pStyle w:val="Titolo"/>
        <w:rPr>
          <w:del w:id="516" w:author="Andrea D'Angelo" w:date="2019-01-19T15:36:00Z"/>
          <w:rFonts w:ascii="Consolas" w:hAnsi="Consolas" w:cs="Consolas"/>
          <w:noProof/>
          <w:sz w:val="20"/>
          <w:szCs w:val="20"/>
        </w:rPr>
      </w:pPr>
    </w:p>
    <w:p w14:paraId="15B920A8" w14:textId="77777777" w:rsidR="00476C3E" w:rsidDel="006115BF" w:rsidRDefault="00476C3E" w:rsidP="006115BF">
      <w:pPr>
        <w:pStyle w:val="Titolo"/>
        <w:rPr>
          <w:del w:id="517" w:author="Andrea D'Angelo" w:date="2019-01-19T15:36:00Z"/>
          <w:rFonts w:ascii="Consolas" w:hAnsi="Consolas" w:cs="Consolas"/>
          <w:noProof/>
          <w:sz w:val="20"/>
          <w:szCs w:val="20"/>
        </w:rPr>
      </w:pPr>
    </w:p>
    <w:p w14:paraId="7A267903" w14:textId="77777777" w:rsidR="00476C3E" w:rsidRPr="00596961" w:rsidDel="006115BF" w:rsidRDefault="00476C3E" w:rsidP="006115BF">
      <w:pPr>
        <w:pStyle w:val="Titolo"/>
        <w:rPr>
          <w:del w:id="518" w:author="Andrea D'Angelo" w:date="2019-01-19T15:36:00Z"/>
          <w:rFonts w:ascii="Consolas" w:hAnsi="Consolas" w:cs="Consolas"/>
          <w:sz w:val="20"/>
          <w:szCs w:val="20"/>
          <w:lang w:val="en-GB"/>
        </w:rPr>
      </w:pPr>
    </w:p>
    <w:p w14:paraId="30FD59D5" w14:textId="77777777" w:rsidR="005263FC" w:rsidRPr="00596961" w:rsidDel="006115BF" w:rsidRDefault="005263FC" w:rsidP="006115BF">
      <w:pPr>
        <w:pStyle w:val="Titolo"/>
        <w:rPr>
          <w:del w:id="519" w:author="Andrea D'Angelo" w:date="2019-01-19T15:36:00Z"/>
          <w:sz w:val="20"/>
          <w:szCs w:val="20"/>
          <w:lang w:val="en-GB"/>
        </w:rPr>
      </w:pPr>
      <w:del w:id="520" w:author="Andrea D'Angelo" w:date="2019-01-19T15:36:00Z">
        <w:r w:rsidRPr="00596961" w:rsidDel="006115BF">
          <w:rPr>
            <w:sz w:val="20"/>
            <w:szCs w:val="20"/>
            <w:lang w:val="en-GB"/>
          </w:rPr>
          <w:delText>Clicking on buildings we c</w:delText>
        </w:r>
        <w:r w:rsidDel="006115BF">
          <w:rPr>
            <w:sz w:val="20"/>
            <w:szCs w:val="20"/>
            <w:lang w:val="en-GB"/>
          </w:rPr>
          <w:delText>an view floors</w:delText>
        </w:r>
      </w:del>
    </w:p>
    <w:p w14:paraId="026C1008" w14:textId="77777777" w:rsidR="005263FC" w:rsidRPr="00596961" w:rsidDel="006115BF" w:rsidRDefault="001C724E" w:rsidP="006115BF">
      <w:pPr>
        <w:pStyle w:val="Titolo"/>
        <w:rPr>
          <w:del w:id="521" w:author="Andrea D'Angelo" w:date="2019-01-19T15:36:00Z"/>
          <w:sz w:val="20"/>
          <w:szCs w:val="20"/>
        </w:rPr>
      </w:pPr>
      <w:del w:id="522" w:author="Andrea D'Angelo" w:date="2019-01-19T15:36:00Z">
        <w:r w:rsidRPr="00D82C97" w:rsidDel="006115BF">
          <w:rPr>
            <w:noProof/>
          </w:rPr>
          <w:drawing>
            <wp:inline distT="0" distB="0" distL="0" distR="0" wp14:anchorId="7417FD27" wp14:editId="5757B814">
              <wp:extent cx="6034405" cy="3395980"/>
              <wp:effectExtent l="0" t="0" r="0" b="0"/>
              <wp:docPr id="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4405" cy="3395980"/>
                      </a:xfrm>
                      <a:prstGeom prst="rect">
                        <a:avLst/>
                      </a:prstGeom>
                      <a:noFill/>
                      <a:ln>
                        <a:noFill/>
                      </a:ln>
                    </pic:spPr>
                  </pic:pic>
                </a:graphicData>
              </a:graphic>
            </wp:inline>
          </w:drawing>
        </w:r>
      </w:del>
    </w:p>
    <w:p w14:paraId="06AFB99C" w14:textId="77777777" w:rsidR="005263FC" w:rsidDel="006115BF" w:rsidRDefault="005263FC" w:rsidP="006115BF">
      <w:pPr>
        <w:pStyle w:val="Titolo"/>
        <w:rPr>
          <w:del w:id="523" w:author="Andrea D'Angelo" w:date="2019-01-19T15:36:00Z"/>
          <w:lang w:val="en-GB"/>
        </w:rPr>
      </w:pPr>
    </w:p>
    <w:p w14:paraId="1E7039B8" w14:textId="77777777" w:rsidR="005263FC" w:rsidDel="006115BF" w:rsidRDefault="005263FC" w:rsidP="006115BF">
      <w:pPr>
        <w:pStyle w:val="Titolo"/>
        <w:rPr>
          <w:del w:id="524" w:author="Andrea D'Angelo" w:date="2019-01-19T15:36:00Z"/>
          <w:lang w:val="en-GB"/>
        </w:rPr>
      </w:pPr>
    </w:p>
    <w:p w14:paraId="5262FA1C" w14:textId="77777777" w:rsidR="005263FC" w:rsidDel="006115BF" w:rsidRDefault="005263FC" w:rsidP="006115BF">
      <w:pPr>
        <w:pStyle w:val="Titolo"/>
        <w:rPr>
          <w:del w:id="525" w:author="Andrea D'Angelo" w:date="2019-01-19T15:36:00Z"/>
          <w:lang w:val="en-GB"/>
        </w:rPr>
      </w:pPr>
    </w:p>
    <w:p w14:paraId="3A21F08E" w14:textId="77777777" w:rsidR="005263FC" w:rsidRPr="00596961" w:rsidDel="006115BF" w:rsidRDefault="005263FC" w:rsidP="006115BF">
      <w:pPr>
        <w:pStyle w:val="Titolo"/>
        <w:rPr>
          <w:del w:id="526" w:author="Andrea D'Angelo" w:date="2019-01-19T15:36:00Z"/>
          <w:lang w:val="en-GB"/>
        </w:rPr>
      </w:pPr>
      <w:del w:id="527" w:author="Andrea D'Angelo" w:date="2019-01-19T15:36:00Z">
        <w:r w:rsidRPr="00596961" w:rsidDel="006115BF">
          <w:rPr>
            <w:lang w:val="en-GB"/>
          </w:rPr>
          <w:delText xml:space="preserve">Clicking on one floor we can view rooms </w:delText>
        </w:r>
      </w:del>
    </w:p>
    <w:p w14:paraId="43165ACB" w14:textId="77777777" w:rsidR="005263FC" w:rsidDel="006115BF" w:rsidRDefault="001C724E" w:rsidP="006115BF">
      <w:pPr>
        <w:pStyle w:val="Titolo"/>
        <w:rPr>
          <w:del w:id="528" w:author="Andrea D'Angelo" w:date="2019-01-19T15:36:00Z"/>
          <w:lang w:val="en-GB"/>
        </w:rPr>
      </w:pPr>
      <w:del w:id="529" w:author="Andrea D'Angelo" w:date="2019-01-19T15:36:00Z">
        <w:r w:rsidRPr="00D82C97" w:rsidDel="006115BF">
          <w:rPr>
            <w:noProof/>
          </w:rPr>
          <w:drawing>
            <wp:inline distT="0" distB="0" distL="0" distR="0" wp14:anchorId="5B3DBB4B" wp14:editId="6A4718E4">
              <wp:extent cx="6034405" cy="3395980"/>
              <wp:effectExtent l="0" t="0" r="0" b="0"/>
              <wp:docPr id="4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34405" cy="3395980"/>
                      </a:xfrm>
                      <a:prstGeom prst="rect">
                        <a:avLst/>
                      </a:prstGeom>
                      <a:noFill/>
                      <a:ln>
                        <a:noFill/>
                      </a:ln>
                    </pic:spPr>
                  </pic:pic>
                </a:graphicData>
              </a:graphic>
            </wp:inline>
          </w:drawing>
        </w:r>
      </w:del>
    </w:p>
    <w:p w14:paraId="4BA5E41A" w14:textId="77777777" w:rsidR="005263FC" w:rsidDel="006115BF" w:rsidRDefault="005263FC" w:rsidP="006115BF">
      <w:pPr>
        <w:pStyle w:val="Titolo"/>
        <w:rPr>
          <w:del w:id="530" w:author="Andrea D'Angelo" w:date="2019-01-19T15:36:00Z"/>
          <w:lang w:val="en-GB"/>
        </w:rPr>
      </w:pPr>
    </w:p>
    <w:p w14:paraId="362CA8CA" w14:textId="77777777" w:rsidR="005263FC" w:rsidDel="006115BF" w:rsidRDefault="005263FC" w:rsidP="006115BF">
      <w:pPr>
        <w:pStyle w:val="Titolo"/>
        <w:rPr>
          <w:del w:id="531" w:author="Andrea D'Angelo" w:date="2019-01-19T15:36:00Z"/>
          <w:lang w:val="en-GB"/>
        </w:rPr>
      </w:pPr>
      <w:del w:id="532" w:author="Andrea D'Angelo" w:date="2019-01-19T15:36:00Z">
        <w:r w:rsidDel="006115BF">
          <w:rPr>
            <w:lang w:val="en-GB"/>
          </w:rPr>
          <w:delText>And finally clicking on one room we can view the sensor with their values that are updated each second</w:delText>
        </w:r>
      </w:del>
    </w:p>
    <w:p w14:paraId="6A542413" w14:textId="77777777" w:rsidR="005263FC" w:rsidRPr="002F0457" w:rsidDel="006115BF" w:rsidRDefault="001C724E" w:rsidP="006115BF">
      <w:pPr>
        <w:pStyle w:val="Titolo"/>
        <w:rPr>
          <w:del w:id="533" w:author="Andrea D'Angelo" w:date="2019-01-19T15:36:00Z"/>
          <w:u w:val="single"/>
          <w:lang w:val="en-GB"/>
        </w:rPr>
      </w:pPr>
      <w:del w:id="534" w:author="Andrea D'Angelo" w:date="2019-01-19T15:36:00Z">
        <w:r w:rsidRPr="00D82C97" w:rsidDel="006115BF">
          <w:rPr>
            <w:noProof/>
          </w:rPr>
          <w:drawing>
            <wp:inline distT="0" distB="0" distL="0" distR="0" wp14:anchorId="4492CB34" wp14:editId="4E8A64B4">
              <wp:extent cx="6067425" cy="3409950"/>
              <wp:effectExtent l="0" t="0" r="0" b="0"/>
              <wp:docPr id="4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67425" cy="3409950"/>
                      </a:xfrm>
                      <a:prstGeom prst="rect">
                        <a:avLst/>
                      </a:prstGeom>
                      <a:noFill/>
                      <a:ln>
                        <a:noFill/>
                      </a:ln>
                    </pic:spPr>
                  </pic:pic>
                </a:graphicData>
              </a:graphic>
            </wp:inline>
          </w:drawing>
        </w:r>
      </w:del>
    </w:p>
    <w:p w14:paraId="38F8CCD0" w14:textId="77777777" w:rsidR="001A1571" w:rsidRPr="001A1571" w:rsidRDefault="001A1571" w:rsidP="006115BF">
      <w:pPr>
        <w:pStyle w:val="Titolo"/>
      </w:pPr>
    </w:p>
    <w:p w14:paraId="3BD60E38" w14:textId="77777777" w:rsidR="00DE1224" w:rsidRDefault="00996CA0">
      <w:pPr>
        <w:pStyle w:val="Citazioneintensa"/>
        <w:rPr>
          <w:ins w:id="535" w:author="Andrea D'Angelo" w:date="2019-01-19T17:15:00Z"/>
        </w:rPr>
        <w:pPrChange w:id="536" w:author="Andrea D'Angelo" w:date="2019-01-19T17:16:00Z">
          <w:pPr>
            <w:pStyle w:val="Sottotitolo"/>
          </w:pPr>
        </w:pPrChange>
      </w:pPr>
      <w:ins w:id="537" w:author="Andrea D'Angelo" w:date="2019-01-19T17:15:00Z">
        <w:r>
          <w:t>Introduction</w:t>
        </w:r>
      </w:ins>
    </w:p>
    <w:p w14:paraId="1DEC5F33" w14:textId="77777777" w:rsidR="00996CA0" w:rsidRDefault="00996CA0" w:rsidP="00996CA0">
      <w:pPr>
        <w:rPr>
          <w:ins w:id="538" w:author="Andrea D'Angelo" w:date="2019-01-19T17:15:00Z"/>
        </w:rPr>
      </w:pPr>
    </w:p>
    <w:p w14:paraId="100CEDBD" w14:textId="77777777" w:rsidR="00996CA0" w:rsidRDefault="00996CA0" w:rsidP="00996CA0">
      <w:pPr>
        <w:jc w:val="both"/>
        <w:rPr>
          <w:ins w:id="539" w:author="Andrea D'Angelo" w:date="2019-01-19T17:18:00Z"/>
        </w:rPr>
      </w:pPr>
      <w:ins w:id="540" w:author="Andrea D'Angelo" w:date="2019-01-19T17:16:00Z">
        <w:r>
          <w:t xml:space="preserve">Our main concern was to improve concurrency and parallelization on our system as much as we could.  We strongly believe </w:t>
        </w:r>
      </w:ins>
      <w:ins w:id="541" w:author="Andrea D'Angelo" w:date="2019-01-19T17:17:00Z">
        <w:r>
          <w:t>those are cardinal to the effici</w:t>
        </w:r>
      </w:ins>
      <w:ins w:id="542" w:author="Andrea D'Angelo" w:date="2019-01-19T17:18:00Z">
        <w:r>
          <w:t>ency and scalability</w:t>
        </w:r>
      </w:ins>
      <w:ins w:id="543" w:author="Andrea D'Angelo" w:date="2019-01-19T17:20:00Z">
        <w:r>
          <w:t xml:space="preserve"> (two important non-functional requirements)</w:t>
        </w:r>
      </w:ins>
      <w:ins w:id="544" w:author="Andrea D'Angelo" w:date="2019-01-19T17:18:00Z">
        <w:r>
          <w:t xml:space="preserve"> of the system, and that’s why they are the things we spent most of the time on.</w:t>
        </w:r>
      </w:ins>
    </w:p>
    <w:p w14:paraId="5B0926B4" w14:textId="77777777" w:rsidR="00996CA0" w:rsidRDefault="00996CA0" w:rsidP="00996CA0">
      <w:pPr>
        <w:jc w:val="both"/>
        <w:rPr>
          <w:ins w:id="545" w:author="Andrea D'Angelo" w:date="2019-01-19T17:18:00Z"/>
        </w:rPr>
      </w:pPr>
    </w:p>
    <w:p w14:paraId="091EA654" w14:textId="77777777" w:rsidR="00996CA0" w:rsidRDefault="00996CA0" w:rsidP="00996CA0">
      <w:pPr>
        <w:jc w:val="both"/>
        <w:rPr>
          <w:ins w:id="546" w:author="Andrea D'Angelo" w:date="2019-01-19T17:21:00Z"/>
        </w:rPr>
      </w:pPr>
      <w:ins w:id="547" w:author="Andrea D'Angelo" w:date="2019-01-19T17:18:00Z">
        <w:r>
          <w:t>We coded everything in Java an</w:t>
        </w:r>
      </w:ins>
      <w:ins w:id="548" w:author="Andrea D'Angelo" w:date="2019-01-19T17:19:00Z">
        <w:r>
          <w:t xml:space="preserve">d rented a server where we installed Apache Tomcat, that creates a thread for every HTTP request that is received. We could also substitute this with </w:t>
        </w:r>
      </w:ins>
      <w:ins w:id="549" w:author="Andrea D'Angelo" w:date="2019-01-19T17:20:00Z">
        <w:r>
          <w:t>sockets to improve performances (and we have done so, with good results), but in the end we de</w:t>
        </w:r>
      </w:ins>
      <w:ins w:id="550" w:author="Andrea D'Angelo" w:date="2019-01-19T17:21:00Z">
        <w:r>
          <w:t>cided to stick with the HTTP packets.</w:t>
        </w:r>
      </w:ins>
    </w:p>
    <w:p w14:paraId="77DF9D4F" w14:textId="77777777" w:rsidR="00996CA0" w:rsidRDefault="00996CA0" w:rsidP="00996CA0">
      <w:pPr>
        <w:jc w:val="both"/>
        <w:rPr>
          <w:ins w:id="551" w:author="Andrea D'Angelo" w:date="2019-01-19T17:21:00Z"/>
        </w:rPr>
      </w:pPr>
    </w:p>
    <w:p w14:paraId="58A2D3C3" w14:textId="77777777" w:rsidR="00996CA0" w:rsidRDefault="00996CA0" w:rsidP="00996CA0">
      <w:pPr>
        <w:jc w:val="both"/>
        <w:rPr>
          <w:ins w:id="552" w:author="Andrea D'Angelo" w:date="2019-01-19T17:23:00Z"/>
        </w:rPr>
      </w:pPr>
      <w:ins w:id="553" w:author="Andrea D'Angelo" w:date="2019-01-19T17:21:00Z">
        <w:r>
          <w:t>First things first, we’re going to look at the architecture of the data structures our system implements. We’re then going to talk about concurrency</w:t>
        </w:r>
      </w:ins>
      <w:ins w:id="554" w:author="Andrea D'Angelo" w:date="2019-01-19T17:23:00Z">
        <w:r>
          <w:t>, threads,</w:t>
        </w:r>
      </w:ins>
      <w:ins w:id="555" w:author="Andrea D'Angelo" w:date="2019-01-19T17:21:00Z">
        <w:r>
          <w:t xml:space="preserve"> and how we handled </w:t>
        </w:r>
      </w:ins>
      <w:ins w:id="556" w:author="Andrea D'Angelo" w:date="2019-01-19T17:23:00Z">
        <w:r>
          <w:t>them</w:t>
        </w:r>
      </w:ins>
      <w:ins w:id="557" w:author="Andrea D'Angelo" w:date="2019-01-19T17:21:00Z">
        <w:r>
          <w:t>.</w:t>
        </w:r>
      </w:ins>
      <w:ins w:id="558" w:author="Andrea D'Angelo" w:date="2019-01-20T12:03:00Z">
        <w:r w:rsidR="00470A96">
          <w:t xml:space="preserve"> W</w:t>
        </w:r>
      </w:ins>
      <w:ins w:id="559" w:author="Andrea D'Angelo" w:date="2019-01-19T17:21:00Z">
        <w:r>
          <w:t xml:space="preserve">e’re </w:t>
        </w:r>
      </w:ins>
      <w:ins w:id="560" w:author="Andrea D'Angelo" w:date="2019-01-20T12:03:00Z">
        <w:r w:rsidR="00470A96">
          <w:t xml:space="preserve">also </w:t>
        </w:r>
      </w:ins>
      <w:ins w:id="561" w:author="Andrea D'Angelo" w:date="2019-01-19T17:21:00Z">
        <w:r>
          <w:t xml:space="preserve">going to have a </w:t>
        </w:r>
      </w:ins>
      <w:ins w:id="562" w:author="Andrea D'Angelo" w:date="2019-01-19T17:22:00Z">
        <w:r>
          <w:t xml:space="preserve">deeper </w:t>
        </w:r>
      </w:ins>
      <w:ins w:id="563" w:author="Andrea D'Angelo" w:date="2019-01-19T17:21:00Z">
        <w:r>
          <w:t xml:space="preserve">look at how </w:t>
        </w:r>
      </w:ins>
      <w:ins w:id="564" w:author="Andrea D'Angelo" w:date="2019-01-19T17:22:00Z">
        <w:r>
          <w:t>the modules we described in previous diagrams work together.</w:t>
        </w:r>
      </w:ins>
      <w:ins w:id="565" w:author="Andrea D'Angelo" w:date="2019-01-20T12:03:00Z">
        <w:r w:rsidR="00470A96">
          <w:t xml:space="preserve"> Lastly, we </w:t>
        </w:r>
      </w:ins>
      <w:ins w:id="566" w:author="Andrea D'Angelo" w:date="2019-01-20T12:04:00Z">
        <w:r w:rsidR="008704D6">
          <w:t>show</w:t>
        </w:r>
      </w:ins>
      <w:ins w:id="567" w:author="Andrea D'Angelo" w:date="2019-01-20T12:03:00Z">
        <w:r w:rsidR="00470A96">
          <w:t xml:space="preserve"> a brief study on what could be done do improve and build on this system.</w:t>
        </w:r>
      </w:ins>
    </w:p>
    <w:p w14:paraId="79A2C79D" w14:textId="77777777" w:rsidR="00996CA0" w:rsidRDefault="00996CA0" w:rsidP="00996CA0">
      <w:pPr>
        <w:jc w:val="both"/>
        <w:rPr>
          <w:ins w:id="568" w:author="Andrea D'Angelo" w:date="2019-01-19T17:23:00Z"/>
        </w:rPr>
      </w:pPr>
    </w:p>
    <w:p w14:paraId="74D0C1D3" w14:textId="77777777" w:rsidR="00996CA0" w:rsidRDefault="00996CA0" w:rsidP="00996CA0">
      <w:pPr>
        <w:pStyle w:val="Citazioneintensa"/>
        <w:rPr>
          <w:ins w:id="569" w:author="Andrea D'Angelo" w:date="2019-01-19T17:23:00Z"/>
        </w:rPr>
      </w:pPr>
      <w:ins w:id="570" w:author="Andrea D'Angelo" w:date="2019-01-19T17:23:00Z">
        <w:r>
          <w:t>Data Structures</w:t>
        </w:r>
      </w:ins>
    </w:p>
    <w:p w14:paraId="07A8BC28" w14:textId="77777777" w:rsidR="00996CA0" w:rsidRDefault="004801C0">
      <w:pPr>
        <w:jc w:val="both"/>
        <w:rPr>
          <w:ins w:id="571" w:author="Andrea D'Angelo" w:date="2019-01-19T17:27:00Z"/>
        </w:rPr>
        <w:pPrChange w:id="572" w:author="Andrea D'Angelo" w:date="2019-01-20T12:02:00Z">
          <w:pPr/>
        </w:pPrChange>
      </w:pPr>
      <w:ins w:id="573" w:author="Andrea D'Angelo" w:date="2019-01-19T17:25:00Z">
        <w:r>
          <w:t>The most important data structure we implemented in our system is a N-</w:t>
        </w:r>
        <w:proofErr w:type="spellStart"/>
        <w:r>
          <w:t>ary</w:t>
        </w:r>
        <w:proofErr w:type="spellEnd"/>
        <w:r>
          <w:t xml:space="preserve"> tree that basically models our city. The root node is the city itself, while</w:t>
        </w:r>
      </w:ins>
      <w:ins w:id="574" w:author="Andrea D'Angelo" w:date="2019-01-19T17:26:00Z">
        <w:r>
          <w:t xml:space="preserve"> each parent node is connected to its children if the zone it represents contains them. </w:t>
        </w:r>
      </w:ins>
      <w:ins w:id="575" w:author="Andrea D'Angelo" w:date="2019-01-19T17:25:00Z">
        <w:r>
          <w:t xml:space="preserve"> </w:t>
        </w:r>
      </w:ins>
    </w:p>
    <w:p w14:paraId="6F4711C9" w14:textId="77777777" w:rsidR="004801C0" w:rsidRDefault="004801C0">
      <w:pPr>
        <w:jc w:val="both"/>
        <w:rPr>
          <w:ins w:id="576" w:author="Andrea D'Angelo" w:date="2019-01-19T17:31:00Z"/>
        </w:rPr>
        <w:pPrChange w:id="577" w:author="Andrea D'Angelo" w:date="2019-01-20T12:02:00Z">
          <w:pPr/>
        </w:pPrChange>
      </w:pPr>
    </w:p>
    <w:p w14:paraId="14824242" w14:textId="77777777" w:rsidR="004801C0" w:rsidRDefault="004801C0">
      <w:pPr>
        <w:jc w:val="both"/>
        <w:rPr>
          <w:ins w:id="578" w:author="Andrea D'Angelo" w:date="2019-01-19T17:32:00Z"/>
        </w:rPr>
        <w:pPrChange w:id="579" w:author="Andrea D'Angelo" w:date="2019-01-20T12:02:00Z">
          <w:pPr/>
        </w:pPrChange>
      </w:pPr>
      <w:ins w:id="580" w:author="Andrea D'Angelo" w:date="2019-01-19T17:31:00Z">
        <w:r>
          <w:t>Imagine we have a city called A (its founders were not very creative), that contains two main buildings called B and C. Bu</w:t>
        </w:r>
      </w:ins>
      <w:ins w:id="581" w:author="Andrea D'Angelo" w:date="2019-01-19T17:32:00Z">
        <w:r>
          <w:t>ilding B has also 4 different floors.</w:t>
        </w:r>
      </w:ins>
    </w:p>
    <w:p w14:paraId="6434A9BA" w14:textId="77777777" w:rsidR="004801C0" w:rsidRDefault="004801C0">
      <w:pPr>
        <w:jc w:val="both"/>
        <w:rPr>
          <w:ins w:id="582" w:author="Andrea D'Angelo" w:date="2019-01-19T17:32:00Z"/>
        </w:rPr>
        <w:pPrChange w:id="583" w:author="Andrea D'Angelo" w:date="2019-01-20T12:02:00Z">
          <w:pPr/>
        </w:pPrChange>
      </w:pPr>
    </w:p>
    <w:p w14:paraId="536036E9" w14:textId="77777777" w:rsidR="00D91BB6" w:rsidRDefault="004801C0">
      <w:pPr>
        <w:jc w:val="both"/>
        <w:rPr>
          <w:ins w:id="584" w:author="Andrea D'Angelo" w:date="2019-01-19T17:38:00Z"/>
        </w:rPr>
        <w:pPrChange w:id="585" w:author="Andrea D'Angelo" w:date="2019-01-20T12:02:00Z">
          <w:pPr/>
        </w:pPrChange>
      </w:pPr>
      <w:ins w:id="586" w:author="Andrea D'Angelo" w:date="2019-01-19T17:32:00Z">
        <w:r>
          <w:t xml:space="preserve">When the server first fires up, we build a 4-ary tree (in this case) that correctly models our entire city, from the largest areas down to the rooms: </w:t>
        </w:r>
      </w:ins>
    </w:p>
    <w:p w14:paraId="2D276987" w14:textId="77777777" w:rsidR="004801C0" w:rsidRDefault="001C724E" w:rsidP="00996CA0">
      <w:pPr>
        <w:rPr>
          <w:ins w:id="587" w:author="Andrea D'Angelo" w:date="2019-01-19T17:38:00Z"/>
        </w:rPr>
      </w:pPr>
      <w:ins w:id="588" w:author="Andrea D'Angelo" w:date="2019-01-19T17:37:00Z">
        <w:r>
          <w:rPr>
            <w:noProof/>
          </w:rPr>
          <w:lastRenderedPageBreak/>
          <w:drawing>
            <wp:inline distT="0" distB="0" distL="0" distR="0" wp14:anchorId="2E462CED" wp14:editId="55364A47">
              <wp:extent cx="5486400" cy="36576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ins>
    </w:p>
    <w:p w14:paraId="5C083490" w14:textId="77777777" w:rsidR="00D91BB6" w:rsidRDefault="00D91BB6">
      <w:pPr>
        <w:jc w:val="both"/>
        <w:rPr>
          <w:ins w:id="589" w:author="Andrea D'Angelo" w:date="2019-01-19T17:43:00Z"/>
        </w:rPr>
        <w:pPrChange w:id="590" w:author="Andrea D'Angelo" w:date="2019-01-20T12:02:00Z">
          <w:pPr/>
        </w:pPrChange>
      </w:pPr>
      <w:ins w:id="591" w:author="Andrea D'Angelo" w:date="2019-01-19T17:38:00Z">
        <w:r>
          <w:t xml:space="preserve">Sensors are then referenced by individual rooms. They are stored in an array </w:t>
        </w:r>
        <w:proofErr w:type="gramStart"/>
        <w:r>
          <w:t>in order to</w:t>
        </w:r>
        <w:proofErr w:type="gramEnd"/>
        <w:r>
          <w:t xml:space="preserve"> </w:t>
        </w:r>
      </w:ins>
      <w:ins w:id="592" w:author="Andrea D'Angelo" w:date="2019-01-19T17:40:00Z">
        <w:r>
          <w:t>speed up</w:t>
        </w:r>
      </w:ins>
      <w:ins w:id="593" w:author="Andrea D'Angelo" w:date="2019-01-19T17:39:00Z">
        <w:r>
          <w:t xml:space="preserve"> accesses, </w:t>
        </w:r>
      </w:ins>
    </w:p>
    <w:p w14:paraId="41D54DF5" w14:textId="77777777" w:rsidR="00D91BB6" w:rsidRDefault="00D91BB6">
      <w:pPr>
        <w:jc w:val="both"/>
        <w:rPr>
          <w:ins w:id="594" w:author="Andrea D'Angelo" w:date="2019-01-19T18:07:00Z"/>
        </w:rPr>
        <w:pPrChange w:id="595" w:author="Andrea D'Angelo" w:date="2019-01-20T12:02:00Z">
          <w:pPr/>
        </w:pPrChange>
      </w:pPr>
      <w:ins w:id="596" w:author="Andrea D'Angelo" w:date="2019-01-19T17:43:00Z">
        <w:r>
          <w:t>We</w:t>
        </w:r>
      </w:ins>
      <w:ins w:id="597" w:author="Andrea D'Angelo" w:date="2019-01-19T17:44:00Z">
        <w:r>
          <w:t xml:space="preserve"> modelled alerts and warnings with a new class we called </w:t>
        </w:r>
        <w:r>
          <w:rPr>
            <w:b/>
          </w:rPr>
          <w:t>Problem</w:t>
        </w:r>
        <w:r>
          <w:t xml:space="preserve">. </w:t>
        </w:r>
      </w:ins>
      <w:ins w:id="598" w:author="Andrea D'Angelo" w:date="2019-01-19T18:05:00Z">
        <w:r w:rsidR="00DF33A4">
          <w:t xml:space="preserve">The goal of this class is to correctly propagate warnings </w:t>
        </w:r>
      </w:ins>
      <w:ins w:id="599" w:author="Andrea D'Angelo" w:date="2019-01-19T18:06:00Z">
        <w:r w:rsidR="00DF33A4">
          <w:t xml:space="preserve">to parent nodes of the tree. This way, a Building manager, for instance, can see the building have a warning message even if it is only related to one of the rooms. </w:t>
        </w:r>
      </w:ins>
    </w:p>
    <w:p w14:paraId="2F1C7B15" w14:textId="77777777" w:rsidR="00830878" w:rsidRDefault="00DF33A4">
      <w:pPr>
        <w:jc w:val="both"/>
        <w:rPr>
          <w:ins w:id="600" w:author="Andrea D'Angelo" w:date="2019-01-19T18:23:00Z"/>
        </w:rPr>
        <w:pPrChange w:id="601" w:author="Andrea D'Angelo" w:date="2019-01-20T12:02:00Z">
          <w:pPr/>
        </w:pPrChange>
      </w:pPr>
      <w:ins w:id="602" w:author="Andrea D'Angelo" w:date="2019-01-19T18:07:00Z">
        <w:r>
          <w:t xml:space="preserve">The way we do that is thanks to a map that links together Rooms and Problems. A handy visualization of how our data structures work combined is shown </w:t>
        </w:r>
      </w:ins>
      <w:ins w:id="603" w:author="Andrea D'Angelo" w:date="2019-01-20T11:41:00Z">
        <w:r w:rsidR="00D272C6">
          <w:t>on the left.</w:t>
        </w:r>
      </w:ins>
      <w:ins w:id="604" w:author="Andrea D'Angelo" w:date="2019-01-19T18:08:00Z">
        <w:r>
          <w:t xml:space="preserve"> </w:t>
        </w:r>
      </w:ins>
      <w:ins w:id="605" w:author="Andrea D'Angelo" w:date="2019-01-19T18:18:00Z">
        <w:r w:rsidR="00830878">
          <w:t xml:space="preserve"> </w:t>
        </w:r>
      </w:ins>
      <w:ins w:id="606" w:author="Andrea D'Angelo" w:date="2019-01-19T18:20:00Z">
        <w:r w:rsidR="001C724E">
          <w:rPr>
            <w:noProof/>
          </w:rPr>
          <w:drawing>
            <wp:anchor distT="0" distB="0" distL="114300" distR="114300" simplePos="0" relativeHeight="251665408" behindDoc="0" locked="0" layoutInCell="1" allowOverlap="1" wp14:anchorId="1ECC58E4" wp14:editId="207AE72A">
              <wp:simplePos x="0" y="0"/>
              <wp:positionH relativeFrom="margin">
                <wp:align>left</wp:align>
              </wp:positionH>
              <wp:positionV relativeFrom="margin">
                <wp:align>bottom</wp:align>
              </wp:positionV>
              <wp:extent cx="4024630" cy="3014980"/>
              <wp:effectExtent l="0" t="0" r="0" b="0"/>
              <wp:wrapSquare wrapText="bothSides"/>
              <wp:docPr id="4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4630" cy="301498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2AAAE9D" w14:textId="77777777" w:rsidR="00830878" w:rsidRDefault="00830878">
      <w:pPr>
        <w:jc w:val="both"/>
        <w:rPr>
          <w:ins w:id="607" w:author="Andrea D'Angelo" w:date="2019-01-19T18:23:00Z"/>
        </w:rPr>
        <w:pPrChange w:id="608" w:author="Andrea D'Angelo" w:date="2019-01-20T12:02:00Z">
          <w:pPr/>
        </w:pPrChange>
      </w:pPr>
    </w:p>
    <w:p w14:paraId="18F9C302" w14:textId="77777777" w:rsidR="00830878" w:rsidRDefault="00830878">
      <w:pPr>
        <w:jc w:val="both"/>
        <w:rPr>
          <w:ins w:id="609" w:author="Andrea D'Angelo" w:date="2019-01-19T18:23:00Z"/>
          <w:b/>
        </w:rPr>
        <w:pPrChange w:id="610" w:author="Andrea D'Angelo" w:date="2019-01-20T12:02:00Z">
          <w:pPr/>
        </w:pPrChange>
      </w:pPr>
      <w:ins w:id="611" w:author="Andrea D'Angelo" w:date="2019-01-19T18:23:00Z">
        <w:r>
          <w:t xml:space="preserve">Linked to Building, Floor and Room we have what we call </w:t>
        </w:r>
        <w:r>
          <w:rPr>
            <w:b/>
          </w:rPr>
          <w:t>Problem Maps.</w:t>
        </w:r>
      </w:ins>
    </w:p>
    <w:p w14:paraId="40BAF4E0" w14:textId="77777777" w:rsidR="00830878" w:rsidRDefault="00830878">
      <w:pPr>
        <w:jc w:val="both"/>
        <w:rPr>
          <w:ins w:id="612" w:author="Andrea D'Angelo" w:date="2019-01-20T11:41:00Z"/>
        </w:rPr>
        <w:pPrChange w:id="613" w:author="Andrea D'Angelo" w:date="2019-01-20T12:02:00Z">
          <w:pPr/>
        </w:pPrChange>
      </w:pPr>
      <w:ins w:id="614" w:author="Andrea D'Angelo" w:date="2019-01-19T18:24:00Z">
        <w:r>
          <w:t xml:space="preserve">A room is only linked to a certain problem, but a floor, containing </w:t>
        </w:r>
        <w:r>
          <w:lastRenderedPageBreak/>
          <w:t>many rooms, is linked to a map of [ID, Problem] where ID is the ID of the room that con</w:t>
        </w:r>
      </w:ins>
      <w:ins w:id="615" w:author="Andrea D'Angelo" w:date="2019-01-19T18:25:00Z">
        <w:r>
          <w:t>tains the sensor that detected something wrong.</w:t>
        </w:r>
      </w:ins>
    </w:p>
    <w:p w14:paraId="5F510459" w14:textId="77777777" w:rsidR="00D272C6" w:rsidRDefault="00D272C6">
      <w:pPr>
        <w:jc w:val="both"/>
        <w:rPr>
          <w:ins w:id="616" w:author="Andrea D'Angelo" w:date="2019-01-19T18:25:00Z"/>
        </w:rPr>
        <w:pPrChange w:id="617" w:author="Andrea D'Angelo" w:date="2019-01-20T12:02:00Z">
          <w:pPr/>
        </w:pPrChange>
      </w:pPr>
    </w:p>
    <w:p w14:paraId="4220B568" w14:textId="77777777" w:rsidR="00830878" w:rsidRDefault="00830878">
      <w:pPr>
        <w:jc w:val="both"/>
        <w:rPr>
          <w:ins w:id="618" w:author="Andrea D'Angelo" w:date="2019-01-19T18:27:00Z"/>
        </w:rPr>
        <w:pPrChange w:id="619" w:author="Andrea D'Angelo" w:date="2019-01-20T12:02:00Z">
          <w:pPr/>
        </w:pPrChange>
      </w:pPr>
      <w:ins w:id="620" w:author="Andrea D'Angelo" w:date="2019-01-19T18:25:00Z">
        <w:r>
          <w:t xml:space="preserve">Combining what we know, </w:t>
        </w:r>
      </w:ins>
      <w:ins w:id="621" w:author="Andrea D'Angelo" w:date="2019-01-19T18:26:00Z">
        <w:r>
          <w:t>we can say our city is modelled by a n-</w:t>
        </w:r>
        <w:proofErr w:type="spellStart"/>
        <w:r>
          <w:t>ary</w:t>
        </w:r>
        <w:proofErr w:type="spellEnd"/>
        <w:r>
          <w:t xml:space="preserve"> tree in which each node represents a zone, be it an Area, Building, Floor, or Room. Each node is also linked to a Problem Map that p</w:t>
        </w:r>
      </w:ins>
      <w:ins w:id="622" w:author="Andrea D'Angelo" w:date="2019-01-19T18:27:00Z">
        <w:r>
          <w:t>ropagates to upper nodes, so we can always see w</w:t>
        </w:r>
      </w:ins>
      <w:ins w:id="623" w:author="Andrea D'Angelo" w:date="2019-01-20T11:33:00Z">
        <w:r w:rsidR="00DE5642">
          <w:t>hich</w:t>
        </w:r>
      </w:ins>
      <w:ins w:id="624" w:author="Andrea D'Angelo" w:date="2019-01-19T18:27:00Z">
        <w:r>
          <w:t xml:space="preserve"> area contains an alert or a warning. </w:t>
        </w:r>
      </w:ins>
    </w:p>
    <w:p w14:paraId="7BDC1FE8" w14:textId="77777777" w:rsidR="00F567D8" w:rsidRDefault="00830878">
      <w:pPr>
        <w:jc w:val="both"/>
        <w:rPr>
          <w:ins w:id="625" w:author="Andrea D'Angelo" w:date="2019-01-19T18:30:00Z"/>
        </w:rPr>
        <w:pPrChange w:id="626" w:author="Andrea D'Angelo" w:date="2019-01-20T12:02:00Z">
          <w:pPr/>
        </w:pPrChange>
      </w:pPr>
      <w:ins w:id="627" w:author="Andrea D'Angelo" w:date="2019-01-19T18:28:00Z">
        <w:r>
          <w:t xml:space="preserve">Even if a certain sensor returns to normal values after </w:t>
        </w:r>
      </w:ins>
      <w:ins w:id="628" w:author="Andrea D'Angelo" w:date="2019-01-20T11:21:00Z">
        <w:r w:rsidR="00D1438C">
          <w:t>triggering</w:t>
        </w:r>
      </w:ins>
      <w:ins w:id="629" w:author="Andrea D'Angelo" w:date="2019-01-19T18:28:00Z">
        <w:r>
          <w:t xml:space="preserve"> an alert, </w:t>
        </w:r>
        <w:r w:rsidR="00F567D8">
          <w:t xml:space="preserve">said alert stays until a manager manually confirms that they have seen it. </w:t>
        </w:r>
      </w:ins>
    </w:p>
    <w:p w14:paraId="46C11246" w14:textId="77777777" w:rsidR="00F567D8" w:rsidRDefault="00F567D8">
      <w:pPr>
        <w:jc w:val="both"/>
        <w:rPr>
          <w:ins w:id="630" w:author="Andrea D'Angelo" w:date="2019-01-19T18:30:00Z"/>
        </w:rPr>
        <w:pPrChange w:id="631" w:author="Andrea D'Angelo" w:date="2019-01-20T12:02:00Z">
          <w:pPr/>
        </w:pPrChange>
      </w:pPr>
    </w:p>
    <w:p w14:paraId="77E6DF2B" w14:textId="77777777" w:rsidR="00F567D8" w:rsidRDefault="00F567D8">
      <w:pPr>
        <w:jc w:val="both"/>
        <w:rPr>
          <w:ins w:id="632" w:author="Andrea D'Angelo" w:date="2019-01-19T18:33:00Z"/>
        </w:rPr>
        <w:pPrChange w:id="633" w:author="Andrea D'Angelo" w:date="2019-01-20T12:02:00Z">
          <w:pPr/>
        </w:pPrChange>
      </w:pPr>
      <w:ins w:id="634" w:author="Andrea D'Angelo" w:date="2019-01-19T18:30:00Z">
        <w:r>
          <w:t xml:space="preserve">We also implemented a </w:t>
        </w:r>
        <w:proofErr w:type="gramStart"/>
        <w:r>
          <w:t>particular module</w:t>
        </w:r>
        <w:proofErr w:type="gramEnd"/>
        <w:r>
          <w:t xml:space="preserve"> that further stud</w:t>
        </w:r>
      </w:ins>
      <w:ins w:id="635" w:author="Andrea D'Angelo" w:date="2019-01-19T18:31:00Z">
        <w:r>
          <w:t xml:space="preserve">ies the situation certain sensors have been monitoring. For instance, let’s say three different sensors of three different kinds (temperature, pressure, humidity) record </w:t>
        </w:r>
      </w:ins>
      <w:ins w:id="636" w:author="Andrea D'Angelo" w:date="2019-01-19T18:32:00Z">
        <w:r>
          <w:t xml:space="preserve">strange values. Our module sees that and </w:t>
        </w:r>
      </w:ins>
      <w:ins w:id="637" w:author="Andrea D'Angelo" w:date="2019-01-20T11:21:00Z">
        <w:r w:rsidR="00D1438C">
          <w:t>tr</w:t>
        </w:r>
      </w:ins>
      <w:ins w:id="638" w:author="Andrea D'Angelo" w:date="2019-01-20T11:34:00Z">
        <w:r w:rsidR="00DE5642">
          <w:t>iggers</w:t>
        </w:r>
      </w:ins>
      <w:ins w:id="639" w:author="Andrea D'Angelo" w:date="2019-01-19T18:32:00Z">
        <w:r>
          <w:t xml:space="preserve"> a </w:t>
        </w:r>
        <w:proofErr w:type="gramStart"/>
        <w:r>
          <w:t>particular problem</w:t>
        </w:r>
        <w:proofErr w:type="gramEnd"/>
        <w:r>
          <w:t xml:space="preserve"> called </w:t>
        </w:r>
        <w:r>
          <w:rPr>
            <w:b/>
          </w:rPr>
          <w:t>Danger</w:t>
        </w:r>
        <w:r>
          <w:t xml:space="preserve">. This is the problem with the Highest priority that is shown in an explicit message to the clients that are connected. </w:t>
        </w:r>
      </w:ins>
    </w:p>
    <w:p w14:paraId="6F0C695B" w14:textId="77777777" w:rsidR="00F567D8" w:rsidRDefault="00F567D8">
      <w:pPr>
        <w:jc w:val="both"/>
        <w:rPr>
          <w:ins w:id="640" w:author="Andrea D'Angelo" w:date="2019-01-19T18:33:00Z"/>
        </w:rPr>
        <w:pPrChange w:id="641" w:author="Andrea D'Angelo" w:date="2019-01-20T12:02:00Z">
          <w:pPr/>
        </w:pPrChange>
      </w:pPr>
    </w:p>
    <w:p w14:paraId="4A32C843" w14:textId="77777777" w:rsidR="00F567D8" w:rsidRDefault="00F567D8">
      <w:pPr>
        <w:jc w:val="both"/>
        <w:rPr>
          <w:ins w:id="642" w:author="Andrea D'Angelo" w:date="2019-01-19T18:35:00Z"/>
        </w:rPr>
        <w:pPrChange w:id="643" w:author="Andrea D'Angelo" w:date="2019-01-20T12:02:00Z">
          <w:pPr/>
        </w:pPrChange>
      </w:pPr>
      <w:ins w:id="644" w:author="Andrea D'Angelo" w:date="2019-01-19T18:35:00Z">
        <w:r>
          <w:t>Now that we explained how our Data structures work and interact, we can show how we handled concurrency.</w:t>
        </w:r>
      </w:ins>
    </w:p>
    <w:p w14:paraId="19398417" w14:textId="77777777" w:rsidR="00F567D8" w:rsidRDefault="00F567D8" w:rsidP="00830878">
      <w:pPr>
        <w:rPr>
          <w:ins w:id="645" w:author="Andrea D'Angelo" w:date="2019-01-19T18:35:00Z"/>
        </w:rPr>
      </w:pPr>
    </w:p>
    <w:p w14:paraId="4E8D2059" w14:textId="77777777" w:rsidR="00830878" w:rsidRDefault="00F567D8" w:rsidP="00F567D8">
      <w:pPr>
        <w:pStyle w:val="Citazioneintensa"/>
        <w:rPr>
          <w:ins w:id="646" w:author="Andrea D'Angelo" w:date="2019-01-19T18:35:00Z"/>
        </w:rPr>
      </w:pPr>
      <w:ins w:id="647" w:author="Andrea D'Angelo" w:date="2019-01-19T18:35:00Z">
        <w:r>
          <w:t>Threads and Locks</w:t>
        </w:r>
      </w:ins>
      <w:ins w:id="648" w:author="Andrea D'Angelo" w:date="2019-01-19T18:26:00Z">
        <w:r w:rsidR="00830878">
          <w:t xml:space="preserve"> </w:t>
        </w:r>
      </w:ins>
    </w:p>
    <w:p w14:paraId="171EE6CD" w14:textId="77777777" w:rsidR="00F567D8" w:rsidRDefault="00F567D8">
      <w:pPr>
        <w:jc w:val="both"/>
        <w:rPr>
          <w:ins w:id="649" w:author="Andrea D'Angelo" w:date="2019-01-20T11:34:00Z"/>
        </w:rPr>
        <w:pPrChange w:id="650" w:author="Andrea D'Angelo" w:date="2019-01-20T12:02:00Z">
          <w:pPr/>
        </w:pPrChange>
      </w:pPr>
      <w:ins w:id="651" w:author="Andrea D'Angelo" w:date="2019-01-19T18:36:00Z">
        <w:r>
          <w:t xml:space="preserve">As we already mentioned, </w:t>
        </w:r>
      </w:ins>
      <w:ins w:id="652" w:author="Andrea D'Angelo" w:date="2019-01-19T18:37:00Z">
        <w:r>
          <w:t xml:space="preserve">we really focused on parallel threads. </w:t>
        </w:r>
      </w:ins>
      <w:ins w:id="653" w:author="Andrea D'Angelo" w:date="2019-01-19T18:38:00Z">
        <w:r>
          <w:t xml:space="preserve">We use read/write locks to make sure that accesses to our memory don’t cause any problems. </w:t>
        </w:r>
      </w:ins>
    </w:p>
    <w:p w14:paraId="1789129A" w14:textId="77777777" w:rsidR="00DE5642" w:rsidRDefault="00DE5642">
      <w:pPr>
        <w:jc w:val="both"/>
        <w:rPr>
          <w:ins w:id="654" w:author="Andrea D'Angelo" w:date="2019-01-20T11:34:00Z"/>
        </w:rPr>
        <w:pPrChange w:id="655" w:author="Andrea D'Angelo" w:date="2019-01-20T12:02:00Z">
          <w:pPr/>
        </w:pPrChange>
      </w:pPr>
    </w:p>
    <w:p w14:paraId="009B6668" w14:textId="77777777" w:rsidR="00DE5642" w:rsidRDefault="00DE5642">
      <w:pPr>
        <w:jc w:val="both"/>
        <w:rPr>
          <w:ins w:id="656" w:author="Andrea D'Angelo" w:date="2019-01-20T11:34:00Z"/>
        </w:rPr>
        <w:pPrChange w:id="657" w:author="Andrea D'Angelo" w:date="2019-01-20T12:02:00Z">
          <w:pPr/>
        </w:pPrChange>
      </w:pPr>
      <w:ins w:id="658" w:author="Andrea D'Angelo" w:date="2019-01-20T11:34:00Z">
        <w:r>
          <w:t xml:space="preserve">Apache Tomcat spawns a thread for each HTTP request it receives. Given that each sensor sends an HTTP request when it detects a value, and that we need to manage at least 150000 signals per minute, it was obvious we also needed some way to handle threads. </w:t>
        </w:r>
      </w:ins>
    </w:p>
    <w:p w14:paraId="64B449B1" w14:textId="77777777" w:rsidR="00F567D8" w:rsidRDefault="00F567D8">
      <w:pPr>
        <w:jc w:val="both"/>
        <w:rPr>
          <w:ins w:id="659" w:author="Andrea D'Angelo" w:date="2019-01-19T18:38:00Z"/>
        </w:rPr>
        <w:pPrChange w:id="660" w:author="Andrea D'Angelo" w:date="2019-01-20T12:02:00Z">
          <w:pPr/>
        </w:pPrChange>
      </w:pPr>
    </w:p>
    <w:p w14:paraId="737C080E" w14:textId="77777777" w:rsidR="00F567D8" w:rsidRDefault="00C5124C">
      <w:pPr>
        <w:jc w:val="both"/>
        <w:rPr>
          <w:ins w:id="661" w:author="Andrea D'Angelo" w:date="2019-01-19T18:41:00Z"/>
        </w:rPr>
        <w:pPrChange w:id="662" w:author="Andrea D'Angelo" w:date="2019-01-20T12:02:00Z">
          <w:pPr/>
        </w:pPrChange>
      </w:pPr>
      <w:ins w:id="663" w:author="Andrea D'Angelo" w:date="2019-01-19T18:39:00Z">
        <w:r>
          <w:t xml:space="preserve">Each sensor in the array has an individual r/w lock. Clearly, the write lock only activates if we’re modifying something, while the read lock </w:t>
        </w:r>
      </w:ins>
      <w:ins w:id="664" w:author="Andrea D'Angelo" w:date="2019-01-19T18:40:00Z">
        <w:r>
          <w:t xml:space="preserve">works when we access data. </w:t>
        </w:r>
      </w:ins>
    </w:p>
    <w:p w14:paraId="784DF6F2" w14:textId="77777777" w:rsidR="00C5124C" w:rsidRDefault="00C5124C">
      <w:pPr>
        <w:jc w:val="both"/>
        <w:rPr>
          <w:ins w:id="665" w:author="Andrea D'Angelo" w:date="2019-01-20T11:27:00Z"/>
        </w:rPr>
        <w:pPrChange w:id="666" w:author="Andrea D'Angelo" w:date="2019-01-20T12:02:00Z">
          <w:pPr/>
        </w:pPrChange>
      </w:pPr>
      <w:ins w:id="667" w:author="Andrea D'Angelo" w:date="2019-01-19T18:41:00Z">
        <w:r>
          <w:t xml:space="preserve">We modeled this sensor with the </w:t>
        </w:r>
        <w:proofErr w:type="spellStart"/>
        <w:r>
          <w:rPr>
            <w:b/>
          </w:rPr>
          <w:t>LockedSensor</w:t>
        </w:r>
        <w:proofErr w:type="spellEnd"/>
        <w:r>
          <w:rPr>
            <w:b/>
          </w:rPr>
          <w:t xml:space="preserve"> </w:t>
        </w:r>
        <w:r>
          <w:t xml:space="preserve">class, which is basically a sensor with a Read/write lock. </w:t>
        </w:r>
      </w:ins>
    </w:p>
    <w:p w14:paraId="6207977A" w14:textId="77777777" w:rsidR="00D1438C" w:rsidRDefault="00D1438C">
      <w:pPr>
        <w:jc w:val="both"/>
        <w:rPr>
          <w:ins w:id="668" w:author="Andrea D'Angelo" w:date="2019-01-19T18:42:00Z"/>
        </w:rPr>
        <w:pPrChange w:id="669" w:author="Andrea D'Angelo" w:date="2019-01-20T12:02:00Z">
          <w:pPr/>
        </w:pPrChange>
      </w:pPr>
      <w:ins w:id="670" w:author="Andrea D'Angelo" w:date="2019-01-20T11:27:00Z">
        <w:r>
          <w:t>We also have a global lock on the n-</w:t>
        </w:r>
        <w:proofErr w:type="spellStart"/>
        <w:r>
          <w:t>ary</w:t>
        </w:r>
        <w:proofErr w:type="spellEnd"/>
        <w:r>
          <w:t xml:space="preserve"> tree we described earlier. </w:t>
        </w:r>
      </w:ins>
    </w:p>
    <w:p w14:paraId="584AFD02" w14:textId="77777777" w:rsidR="00C5124C" w:rsidRDefault="00C5124C">
      <w:pPr>
        <w:jc w:val="both"/>
        <w:rPr>
          <w:ins w:id="671" w:author="Andrea D'Angelo" w:date="2019-01-19T18:42:00Z"/>
        </w:rPr>
        <w:pPrChange w:id="672" w:author="Andrea D'Angelo" w:date="2019-01-20T12:02:00Z">
          <w:pPr/>
        </w:pPrChange>
      </w:pPr>
    </w:p>
    <w:p w14:paraId="4FD91FD3" w14:textId="77777777" w:rsidR="00DE5642" w:rsidRDefault="00D272C6">
      <w:pPr>
        <w:jc w:val="both"/>
        <w:rPr>
          <w:ins w:id="673" w:author="Andrea D'Angelo" w:date="2019-01-20T11:35:00Z"/>
        </w:rPr>
        <w:pPrChange w:id="674" w:author="Andrea D'Angelo" w:date="2019-01-20T12:02:00Z">
          <w:pPr/>
        </w:pPrChange>
      </w:pPr>
      <w:ins w:id="675" w:author="Andrea D'Angelo" w:date="2019-01-20T11:43:00Z">
        <w:r>
          <w:t>Th</w:t>
        </w:r>
      </w:ins>
      <w:ins w:id="676" w:author="Andrea D'Angelo" w:date="2019-01-20T11:52:00Z">
        <w:r w:rsidR="00470A96">
          <w:t xml:space="preserve">is </w:t>
        </w:r>
      </w:ins>
      <w:ins w:id="677" w:author="Andrea D'Angelo" w:date="2019-01-20T11:53:00Z">
        <w:r w:rsidR="00470A96">
          <w:t>led</w:t>
        </w:r>
      </w:ins>
      <w:ins w:id="678" w:author="Andrea D'Angelo" w:date="2019-01-20T11:43:00Z">
        <w:r>
          <w:t xml:space="preserve"> to a situation where a </w:t>
        </w:r>
        <w:r>
          <w:rPr>
            <w:b/>
          </w:rPr>
          <w:t>Deadlock</w:t>
        </w:r>
        <w:r>
          <w:t xml:space="preserve"> could</w:t>
        </w:r>
      </w:ins>
      <w:ins w:id="679" w:author="Andrea D'Angelo" w:date="2019-01-20T11:53:00Z">
        <w:r w:rsidR="00470A96">
          <w:t xml:space="preserve"> possibly</w:t>
        </w:r>
      </w:ins>
      <w:ins w:id="680" w:author="Andrea D'Angelo" w:date="2019-01-20T11:43:00Z">
        <w:r>
          <w:t xml:space="preserve"> happen.</w:t>
        </w:r>
      </w:ins>
      <w:ins w:id="681" w:author="Andrea D'Angelo" w:date="2019-01-20T11:53:00Z">
        <w:r w:rsidR="00470A96">
          <w:t xml:space="preserve"> To solve this situation, it was important to </w:t>
        </w:r>
      </w:ins>
      <w:ins w:id="682" w:author="Andrea D'Angelo" w:date="2019-01-20T11:54:00Z">
        <w:r w:rsidR="00470A96">
          <w:t xml:space="preserve">activate sensors’ locks and tree lock in the right order, and make sure that the locks for each sensor were completely independent. As of now, we are sure that a deadlock cannot happen in our </w:t>
        </w:r>
      </w:ins>
      <w:ins w:id="683" w:author="Andrea D'Angelo" w:date="2019-01-20T11:55:00Z">
        <w:r w:rsidR="00470A96">
          <w:t>system.</w:t>
        </w:r>
      </w:ins>
    </w:p>
    <w:p w14:paraId="57A6C348" w14:textId="77777777" w:rsidR="00DE5642" w:rsidRDefault="00470A96">
      <w:pPr>
        <w:jc w:val="both"/>
        <w:rPr>
          <w:ins w:id="684" w:author="Andrea D'Angelo" w:date="2019-01-20T11:56:00Z"/>
        </w:rPr>
        <w:pPrChange w:id="685" w:author="Andrea D'Angelo" w:date="2019-01-20T12:02:00Z">
          <w:pPr/>
        </w:pPrChange>
      </w:pPr>
      <w:ins w:id="686" w:author="Andrea D'Angelo" w:date="2019-01-20T11:55:00Z">
        <w:r>
          <w:t xml:space="preserve">All the studies we made on Data Structures and parallel threads were </w:t>
        </w:r>
        <w:proofErr w:type="gramStart"/>
        <w:r>
          <w:t>in order to</w:t>
        </w:r>
        <w:proofErr w:type="gramEnd"/>
        <w:r>
          <w:t xml:space="preserve"> </w:t>
        </w:r>
      </w:ins>
      <w:ins w:id="687" w:author="Andrea D'Angelo" w:date="2019-01-20T11:56:00Z">
        <w:r>
          <w:t>improve the non-functional requirements of Efficiency and Scalability.</w:t>
        </w:r>
      </w:ins>
    </w:p>
    <w:p w14:paraId="339E94FF" w14:textId="77777777" w:rsidR="00470A96" w:rsidRDefault="00470A96" w:rsidP="00F567D8">
      <w:pPr>
        <w:rPr>
          <w:ins w:id="688" w:author="Andrea D'Angelo" w:date="2019-01-19T18:44:00Z"/>
        </w:rPr>
      </w:pPr>
      <w:ins w:id="689" w:author="Andrea D'Angelo" w:date="2019-01-20T11:56:00Z">
        <w:r>
          <w:lastRenderedPageBreak/>
          <w:t>No</w:t>
        </w:r>
      </w:ins>
      <w:ins w:id="690" w:author="Andrea D'Angelo" w:date="2019-01-20T11:57:00Z">
        <w:r>
          <w:t xml:space="preserve">w we’re going to show how we implemented the modules we talked about in this documentation. </w:t>
        </w:r>
      </w:ins>
    </w:p>
    <w:p w14:paraId="65C6CD6E" w14:textId="77777777" w:rsidR="00C5124C" w:rsidRDefault="00C5124C" w:rsidP="00C5124C">
      <w:pPr>
        <w:pStyle w:val="Citazioneintensa"/>
        <w:rPr>
          <w:ins w:id="691" w:author="Andrea D'Angelo" w:date="2019-01-19T18:49:00Z"/>
        </w:rPr>
      </w:pPr>
      <w:ins w:id="692" w:author="Andrea D'Angelo" w:date="2019-01-19T18:44:00Z">
        <w:r>
          <w:t>Implementation</w:t>
        </w:r>
      </w:ins>
      <w:ins w:id="693" w:author="Andrea D'Angelo" w:date="2019-01-19T18:49:00Z">
        <w:r w:rsidR="000C092E">
          <w:t xml:space="preserve"> of the modules</w:t>
        </w:r>
      </w:ins>
    </w:p>
    <w:p w14:paraId="16C3EA27" w14:textId="77777777" w:rsidR="00470A96" w:rsidRDefault="00470A96">
      <w:pPr>
        <w:pStyle w:val="Paragrafoelenco"/>
        <w:numPr>
          <w:ilvl w:val="0"/>
          <w:numId w:val="44"/>
        </w:numPr>
        <w:rPr>
          <w:ins w:id="694" w:author="Andrea D'Angelo" w:date="2019-01-20T11:55:00Z"/>
        </w:rPr>
        <w:pPrChange w:id="695" w:author="Andrea D'Angelo" w:date="2019-01-20T11:55:00Z">
          <w:pPr/>
        </w:pPrChange>
      </w:pPr>
      <w:ins w:id="696" w:author="Andrea D'Angelo" w:date="2019-01-20T11:55:00Z">
        <w:r>
          <w:t>Checker Module</w:t>
        </w:r>
      </w:ins>
    </w:p>
    <w:p w14:paraId="74FA90F0" w14:textId="77777777" w:rsidR="000C092E" w:rsidRDefault="000C092E">
      <w:pPr>
        <w:jc w:val="both"/>
        <w:rPr>
          <w:ins w:id="697" w:author="Andrea D'Angelo" w:date="2019-01-19T18:52:00Z"/>
        </w:rPr>
        <w:pPrChange w:id="698" w:author="Andrea D'Angelo" w:date="2019-01-20T12:01:00Z">
          <w:pPr/>
        </w:pPrChange>
      </w:pPr>
      <w:ins w:id="699" w:author="Andrea D'Angelo" w:date="2019-01-19T18:49:00Z">
        <w:r>
          <w:t xml:space="preserve">The first module we’re going to study is the </w:t>
        </w:r>
        <w:r>
          <w:rPr>
            <w:b/>
          </w:rPr>
          <w:t>Checker</w:t>
        </w:r>
        <w:r>
          <w:t xml:space="preserve"> module. </w:t>
        </w:r>
      </w:ins>
      <w:ins w:id="700" w:author="Andrea D'Angelo" w:date="2019-01-19T18:50:00Z">
        <w:r>
          <w:t xml:space="preserve">Its main function is to </w:t>
        </w:r>
        <w:r>
          <w:rPr>
            <w:i/>
          </w:rPr>
          <w:t>check</w:t>
        </w:r>
      </w:ins>
      <w:ins w:id="701" w:author="Andrea D'Angelo" w:date="2019-01-19T18:52:00Z">
        <w:r>
          <w:t xml:space="preserve"> if the detected value is above or below the threshold, but it also does other things. In order:</w:t>
        </w:r>
      </w:ins>
    </w:p>
    <w:p w14:paraId="4B973EEC" w14:textId="77777777" w:rsidR="000C092E" w:rsidRDefault="000C092E">
      <w:pPr>
        <w:numPr>
          <w:ilvl w:val="0"/>
          <w:numId w:val="43"/>
        </w:numPr>
        <w:jc w:val="both"/>
        <w:rPr>
          <w:ins w:id="702" w:author="Andrea D'Angelo" w:date="2019-01-19T18:52:00Z"/>
        </w:rPr>
        <w:pPrChange w:id="703" w:author="Andrea D'Angelo" w:date="2019-01-20T12:01:00Z">
          <w:pPr>
            <w:numPr>
              <w:numId w:val="43"/>
            </w:numPr>
            <w:ind w:left="720" w:hanging="360"/>
          </w:pPr>
        </w:pPrChange>
      </w:pPr>
      <w:ins w:id="704" w:author="Andrea D'Angelo" w:date="2019-01-19T18:52:00Z">
        <w:r>
          <w:t>It inserts the value in the sensor’s cache.</w:t>
        </w:r>
      </w:ins>
    </w:p>
    <w:p w14:paraId="0455C7C5" w14:textId="77777777" w:rsidR="000C092E" w:rsidRDefault="000C092E">
      <w:pPr>
        <w:numPr>
          <w:ilvl w:val="0"/>
          <w:numId w:val="43"/>
        </w:numPr>
        <w:jc w:val="both"/>
        <w:rPr>
          <w:ins w:id="705" w:author="Andrea D'Angelo" w:date="2019-01-19T18:53:00Z"/>
        </w:rPr>
        <w:pPrChange w:id="706" w:author="Andrea D'Angelo" w:date="2019-01-20T12:01:00Z">
          <w:pPr>
            <w:numPr>
              <w:numId w:val="43"/>
            </w:numPr>
            <w:ind w:left="720" w:hanging="360"/>
          </w:pPr>
        </w:pPrChange>
      </w:pPr>
      <w:ins w:id="707" w:author="Andrea D'Angelo" w:date="2019-01-19T18:52:00Z">
        <w:r>
          <w:t>I</w:t>
        </w:r>
      </w:ins>
      <w:ins w:id="708" w:author="Andrea D'Angelo" w:date="2019-01-19T18:53:00Z">
        <w:r>
          <w:t>t sends the value to the Time Series Database.</w:t>
        </w:r>
      </w:ins>
    </w:p>
    <w:p w14:paraId="69DD707C" w14:textId="77777777" w:rsidR="000C092E" w:rsidRPr="00083437" w:rsidRDefault="000C092E">
      <w:pPr>
        <w:numPr>
          <w:ilvl w:val="0"/>
          <w:numId w:val="43"/>
        </w:numPr>
        <w:jc w:val="both"/>
        <w:rPr>
          <w:ins w:id="709" w:author="Andrea D'Angelo" w:date="2019-01-19T18:44:00Z"/>
        </w:rPr>
        <w:pPrChange w:id="710" w:author="Andrea D'Angelo" w:date="2019-01-20T12:01:00Z">
          <w:pPr>
            <w:pStyle w:val="Citazioneintensa"/>
          </w:pPr>
        </w:pPrChange>
      </w:pPr>
      <w:ins w:id="711" w:author="Andrea D'Angelo" w:date="2019-01-19T18:53:00Z">
        <w:r>
          <w:t>It checks if the value is above the threshold.</w:t>
        </w:r>
      </w:ins>
    </w:p>
    <w:p w14:paraId="6F312D6B" w14:textId="77777777" w:rsidR="000C092E" w:rsidRDefault="000C092E">
      <w:pPr>
        <w:jc w:val="both"/>
        <w:rPr>
          <w:ins w:id="712" w:author="Andrea D'Angelo" w:date="2019-01-19T18:53:00Z"/>
        </w:rPr>
        <w:pPrChange w:id="713" w:author="Andrea D'Angelo" w:date="2019-01-20T12:01:00Z">
          <w:pPr/>
        </w:pPrChange>
      </w:pPr>
    </w:p>
    <w:p w14:paraId="4CA8630C" w14:textId="77777777" w:rsidR="000C092E" w:rsidRDefault="000C092E">
      <w:pPr>
        <w:jc w:val="both"/>
        <w:rPr>
          <w:ins w:id="714" w:author="Andrea D'Angelo" w:date="2019-01-20T11:58:00Z"/>
        </w:rPr>
        <w:pPrChange w:id="715" w:author="Andrea D'Angelo" w:date="2019-01-20T12:01:00Z">
          <w:pPr/>
        </w:pPrChange>
      </w:pPr>
      <w:ins w:id="716" w:author="Andrea D'Angelo" w:date="2019-01-19T18:53:00Z">
        <w:r>
          <w:t xml:space="preserve">If the value is </w:t>
        </w:r>
        <w:proofErr w:type="gramStart"/>
        <w:r>
          <w:t>actually above</w:t>
        </w:r>
        <w:proofErr w:type="gramEnd"/>
        <w:r>
          <w:t xml:space="preserve"> the threshold, it creates a new instance of the class </w:t>
        </w:r>
        <w:r>
          <w:rPr>
            <w:b/>
          </w:rPr>
          <w:t>Problem</w:t>
        </w:r>
        <w:r>
          <w:t xml:space="preserve"> </w:t>
        </w:r>
      </w:ins>
      <w:ins w:id="717" w:author="Andrea D'Angelo" w:date="2019-01-20T12:13:00Z">
        <w:r w:rsidR="008704D6">
          <w:t xml:space="preserve">(as shown in the Class Diagram) </w:t>
        </w:r>
      </w:ins>
      <w:ins w:id="718" w:author="Andrea D'Angelo" w:date="2019-01-19T18:53:00Z">
        <w:r>
          <w:t>with the right attributes, and assigns it to that specific room, so it can be propagated</w:t>
        </w:r>
      </w:ins>
      <w:ins w:id="719" w:author="Andrea D'Angelo" w:date="2019-01-20T11:59:00Z">
        <w:r w:rsidR="00470A96">
          <w:t>, with the tree st</w:t>
        </w:r>
      </w:ins>
      <w:ins w:id="720" w:author="Andrea D'Angelo" w:date="2019-01-20T12:00:00Z">
        <w:r w:rsidR="00470A96">
          <w:t>ructure we already described.</w:t>
        </w:r>
      </w:ins>
    </w:p>
    <w:p w14:paraId="72ECA2E4" w14:textId="77777777" w:rsidR="00470A96" w:rsidRDefault="00470A96">
      <w:pPr>
        <w:jc w:val="both"/>
        <w:rPr>
          <w:ins w:id="721" w:author="Andrea D'Angelo" w:date="2019-01-20T12:00:00Z"/>
        </w:rPr>
        <w:pPrChange w:id="722" w:author="Andrea D'Angelo" w:date="2019-01-20T12:01:00Z">
          <w:pPr/>
        </w:pPrChange>
      </w:pPr>
      <w:ins w:id="723" w:author="Andrea D'Angelo" w:date="2019-01-20T11:58:00Z">
        <w:r>
          <w:t xml:space="preserve">The checker module basically implements what we described as </w:t>
        </w:r>
        <w:r>
          <w:rPr>
            <w:i/>
          </w:rPr>
          <w:t>Business Logic Requirements</w:t>
        </w:r>
        <w:r>
          <w:t xml:space="preserve">, or most of its requirements. </w:t>
        </w:r>
      </w:ins>
      <w:ins w:id="724" w:author="Andrea D'Angelo" w:date="2019-01-20T11:59:00Z">
        <w:r>
          <w:t xml:space="preserve">Of course, other modules implement the other missing requirements. </w:t>
        </w:r>
      </w:ins>
    </w:p>
    <w:p w14:paraId="7B31F55E" w14:textId="77777777" w:rsidR="00470A96" w:rsidRDefault="00470A96" w:rsidP="00C5124C">
      <w:pPr>
        <w:rPr>
          <w:ins w:id="725" w:author="Andrea D'Angelo" w:date="2019-01-20T12:00:00Z"/>
        </w:rPr>
      </w:pPr>
    </w:p>
    <w:p w14:paraId="469F10C2" w14:textId="77777777" w:rsidR="00470A96" w:rsidRDefault="00470A96" w:rsidP="00470A96">
      <w:pPr>
        <w:pStyle w:val="Paragrafoelenco"/>
        <w:numPr>
          <w:ilvl w:val="0"/>
          <w:numId w:val="44"/>
        </w:numPr>
        <w:rPr>
          <w:ins w:id="726" w:author="Andrea D'Angelo" w:date="2019-01-20T12:00:00Z"/>
        </w:rPr>
      </w:pPr>
      <w:ins w:id="727" w:author="Andrea D'Angelo" w:date="2019-01-20T12:00:00Z">
        <w:r>
          <w:t xml:space="preserve">Other Business Logic </w:t>
        </w:r>
      </w:ins>
      <w:ins w:id="728" w:author="Andrea D'Angelo" w:date="2019-01-20T12:01:00Z">
        <w:r>
          <w:t>Features</w:t>
        </w:r>
      </w:ins>
    </w:p>
    <w:p w14:paraId="5F52B4D2" w14:textId="77777777" w:rsidR="00470A96" w:rsidRDefault="00470A96" w:rsidP="00470A96">
      <w:pPr>
        <w:jc w:val="both"/>
        <w:rPr>
          <w:ins w:id="729" w:author="Andrea D'Angelo" w:date="2019-01-20T12:01:00Z"/>
        </w:rPr>
      </w:pPr>
      <w:ins w:id="730" w:author="Andrea D'Angelo" w:date="2019-01-20T12:00:00Z">
        <w:r>
          <w:t xml:space="preserve">When a sensor doesn’t send signals for two minutes, it is marked as Inactive. This is also an instance of Problem; even if the sensor starts working again, the Problem remains until it is manually removed by one of the managers. That is to ensure that the problem is known, and the sensor is eventually checked. </w:t>
        </w:r>
      </w:ins>
    </w:p>
    <w:p w14:paraId="02EFCE09" w14:textId="77777777" w:rsidR="00470A96" w:rsidRPr="00083437" w:rsidRDefault="00470A96" w:rsidP="00470A96">
      <w:pPr>
        <w:rPr>
          <w:ins w:id="731" w:author="Andrea D'Angelo" w:date="2019-01-20T12:01:00Z"/>
        </w:rPr>
      </w:pPr>
      <w:proofErr w:type="gramStart"/>
      <w:ins w:id="732" w:author="Andrea D'Angelo" w:date="2019-01-20T12:01:00Z">
        <w:r>
          <w:t>In order to</w:t>
        </w:r>
        <w:proofErr w:type="gramEnd"/>
        <w:r>
          <w:t xml:space="preserve"> improve efficiency (non-functional requirement), we only access the relational DB for the first construction of the tree and to manage users (but that happens rather rarely compared to signal handling). </w:t>
        </w:r>
      </w:ins>
    </w:p>
    <w:p w14:paraId="44BFD868" w14:textId="77777777" w:rsidR="00470A96" w:rsidRDefault="00470A96">
      <w:pPr>
        <w:jc w:val="both"/>
        <w:rPr>
          <w:ins w:id="733" w:author="Andrea D'Angelo" w:date="2019-01-20T12:00:00Z"/>
        </w:rPr>
        <w:pPrChange w:id="734" w:author="Andrea D'Angelo" w:date="2019-01-20T12:01:00Z">
          <w:pPr>
            <w:pStyle w:val="Paragrafoelenco"/>
            <w:numPr>
              <w:numId w:val="44"/>
            </w:numPr>
            <w:ind w:hanging="360"/>
          </w:pPr>
        </w:pPrChange>
      </w:pPr>
    </w:p>
    <w:p w14:paraId="0EDDDCE9" w14:textId="77777777" w:rsidR="00470A96" w:rsidRDefault="00470A96" w:rsidP="00C5124C">
      <w:pPr>
        <w:rPr>
          <w:ins w:id="735" w:author="Andrea D'Angelo" w:date="2019-01-20T12:00:00Z"/>
        </w:rPr>
      </w:pPr>
    </w:p>
    <w:p w14:paraId="707099ED" w14:textId="77777777" w:rsidR="0039768B" w:rsidRDefault="00470A96">
      <w:pPr>
        <w:pStyle w:val="Paragrafoelenco"/>
        <w:numPr>
          <w:ilvl w:val="0"/>
          <w:numId w:val="44"/>
        </w:numPr>
        <w:rPr>
          <w:ins w:id="736" w:author="Andrea D'Angelo" w:date="2019-01-19T18:54:00Z"/>
        </w:rPr>
        <w:pPrChange w:id="737" w:author="Andrea D'Angelo" w:date="2019-01-20T14:27:00Z">
          <w:pPr/>
        </w:pPrChange>
      </w:pPr>
      <w:ins w:id="738" w:author="Andrea D'Angelo" w:date="2019-01-20T12:00:00Z">
        <w:r>
          <w:t>GUI</w:t>
        </w:r>
      </w:ins>
    </w:p>
    <w:p w14:paraId="2ACE1DA6" w14:textId="77777777" w:rsidR="000C092E" w:rsidRDefault="000C092E" w:rsidP="00470A96">
      <w:pPr>
        <w:jc w:val="both"/>
        <w:rPr>
          <w:ins w:id="739" w:author="Andrea D'Angelo" w:date="2019-01-20T14:25:00Z"/>
        </w:rPr>
      </w:pPr>
      <w:ins w:id="740" w:author="Andrea D'Angelo" w:date="2019-01-19T18:54:00Z">
        <w:r>
          <w:t>When showing v</w:t>
        </w:r>
      </w:ins>
      <w:ins w:id="741" w:author="Andrea D'Angelo" w:date="2019-01-19T18:55:00Z">
        <w:r>
          <w:t xml:space="preserve">alues in the </w:t>
        </w:r>
        <w:r>
          <w:rPr>
            <w:b/>
          </w:rPr>
          <w:t>GUI</w:t>
        </w:r>
        <w:r>
          <w:t xml:space="preserve">, it is important that they are colored based on the detected values. This is also done thanks to the </w:t>
        </w:r>
        <w:r>
          <w:rPr>
            <w:b/>
          </w:rPr>
          <w:t>Problem</w:t>
        </w:r>
        <w:r>
          <w:t xml:space="preserve"> class: its </w:t>
        </w:r>
        <w:r>
          <w:rPr>
            <w:i/>
          </w:rPr>
          <w:t>type</w:t>
        </w:r>
        <w:r>
          <w:t xml:space="preserve"> attribute shows whether we have an alert, a warning or a </w:t>
        </w:r>
      </w:ins>
      <w:ins w:id="742" w:author="Andrea D'Angelo" w:date="2019-01-19T18:56:00Z">
        <w:r>
          <w:t>danger, and the values can be colored accordingly. In case we have both an alert and a warning in the same, room, the value is colored based on the grave</w:t>
        </w:r>
      </w:ins>
      <w:ins w:id="743" w:author="Andrea D'Angelo" w:date="2019-01-19T18:57:00Z">
        <w:r>
          <w:t xml:space="preserve">st </w:t>
        </w:r>
      </w:ins>
      <w:ins w:id="744" w:author="Andrea D'Angelo" w:date="2019-01-19T18:56:00Z">
        <w:r>
          <w:t xml:space="preserve">problem (so, in this case, it will be colored red). </w:t>
        </w:r>
      </w:ins>
    </w:p>
    <w:p w14:paraId="40542938" w14:textId="77777777" w:rsidR="003037DE" w:rsidRDefault="003037DE" w:rsidP="00470A96">
      <w:pPr>
        <w:jc w:val="both"/>
        <w:rPr>
          <w:ins w:id="745" w:author="Andrea D'Angelo" w:date="2019-01-20T14:25:00Z"/>
        </w:rPr>
      </w:pPr>
    </w:p>
    <w:p w14:paraId="77BE20DB" w14:textId="77777777" w:rsidR="003037DE" w:rsidRDefault="003037DE" w:rsidP="00470A96">
      <w:pPr>
        <w:jc w:val="both"/>
        <w:rPr>
          <w:ins w:id="746" w:author="Andrea D'Angelo" w:date="2019-01-20T14:25:00Z"/>
        </w:rPr>
      </w:pPr>
      <w:ins w:id="747" w:author="Andrea D'Angelo" w:date="2019-01-20T14:25:00Z">
        <w:r>
          <w:rPr>
            <w:noProof/>
          </w:rPr>
          <w:lastRenderedPageBreak/>
          <w:drawing>
            <wp:inline distT="0" distB="0" distL="0" distR="0" wp14:anchorId="3B950656" wp14:editId="5F20EE27">
              <wp:extent cx="4929188" cy="3093864"/>
              <wp:effectExtent l="152400" t="171450" r="195580" b="20193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4223" cy="31033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ins>
    </w:p>
    <w:p w14:paraId="53FF77C1" w14:textId="77777777" w:rsidR="003037DE" w:rsidRDefault="003037DE" w:rsidP="003037DE">
      <w:pPr>
        <w:jc w:val="center"/>
        <w:rPr>
          <w:ins w:id="748" w:author="Andrea D'Angelo" w:date="2019-01-20T14:36:00Z"/>
          <w:sz w:val="20"/>
          <w:szCs w:val="20"/>
        </w:rPr>
      </w:pPr>
      <w:ins w:id="749" w:author="Andrea D'Angelo" w:date="2019-01-20T14:25:00Z">
        <w:r w:rsidRPr="003037DE">
          <w:rPr>
            <w:sz w:val="20"/>
            <w:szCs w:val="20"/>
            <w:rPrChange w:id="750" w:author="Andrea D'Angelo" w:date="2019-01-20T14:25:00Z">
              <w:rPr>
                <w:sz w:val="14"/>
                <w:szCs w:val="14"/>
              </w:rPr>
            </w:rPrChange>
          </w:rPr>
          <w:t>Figure: Example of the dashboard as seen on the Eclipse IDE</w:t>
        </w:r>
      </w:ins>
    </w:p>
    <w:p w14:paraId="0AA20D3E" w14:textId="77777777" w:rsidR="00C42E0F" w:rsidRDefault="00C42E0F" w:rsidP="003037DE">
      <w:pPr>
        <w:jc w:val="center"/>
        <w:rPr>
          <w:ins w:id="751" w:author="Andrea D'Angelo" w:date="2019-01-20T14:36:00Z"/>
          <w:sz w:val="20"/>
          <w:szCs w:val="20"/>
        </w:rPr>
      </w:pPr>
    </w:p>
    <w:p w14:paraId="05E2CD1B" w14:textId="77777777" w:rsidR="00C42E0F" w:rsidRPr="003037DE" w:rsidRDefault="00C42E0F">
      <w:pPr>
        <w:jc w:val="center"/>
        <w:rPr>
          <w:ins w:id="752" w:author="Andrea D'Angelo" w:date="2019-01-20T14:25:00Z"/>
          <w:sz w:val="20"/>
          <w:szCs w:val="20"/>
          <w:rPrChange w:id="753" w:author="Andrea D'Angelo" w:date="2019-01-20T14:25:00Z">
            <w:rPr>
              <w:ins w:id="754" w:author="Andrea D'Angelo" w:date="2019-01-20T14:25:00Z"/>
            </w:rPr>
          </w:rPrChange>
        </w:rPr>
        <w:pPrChange w:id="755" w:author="Andrea D'Angelo" w:date="2019-01-20T14:25:00Z">
          <w:pPr>
            <w:jc w:val="both"/>
          </w:pPr>
        </w:pPrChange>
      </w:pPr>
      <w:ins w:id="756" w:author="Andrea D'Angelo" w:date="2019-01-20T14:36:00Z">
        <w:r>
          <w:rPr>
            <w:noProof/>
            <w:sz w:val="20"/>
            <w:szCs w:val="20"/>
          </w:rPr>
          <w:drawing>
            <wp:inline distT="0" distB="0" distL="0" distR="0" wp14:anchorId="0D5D3100" wp14:editId="4B2D96E1">
              <wp:extent cx="5486400" cy="3352800"/>
              <wp:effectExtent l="171450" t="171450" r="171450" b="19050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ins>
    </w:p>
    <w:p w14:paraId="68E34685" w14:textId="77777777" w:rsidR="003037DE" w:rsidRPr="00C42E0F" w:rsidRDefault="00C42E0F">
      <w:pPr>
        <w:jc w:val="center"/>
        <w:rPr>
          <w:ins w:id="757" w:author="Andrea D'Angelo" w:date="2019-01-19T18:56:00Z"/>
          <w:sz w:val="20"/>
          <w:szCs w:val="20"/>
          <w:rPrChange w:id="758" w:author="Andrea D'Angelo" w:date="2019-01-20T14:37:00Z">
            <w:rPr>
              <w:ins w:id="759" w:author="Andrea D'Angelo" w:date="2019-01-19T18:56:00Z"/>
            </w:rPr>
          </w:rPrChange>
        </w:rPr>
        <w:pPrChange w:id="760" w:author="Andrea D'Angelo" w:date="2019-01-20T14:37:00Z">
          <w:pPr/>
        </w:pPrChange>
      </w:pPr>
      <w:ins w:id="761" w:author="Andrea D'Angelo" w:date="2019-01-20T14:37:00Z">
        <w:r w:rsidRPr="00C42E0F">
          <w:rPr>
            <w:sz w:val="20"/>
            <w:szCs w:val="20"/>
            <w:rPrChange w:id="762" w:author="Andrea D'Angelo" w:date="2019-01-20T14:37:00Z">
              <w:rPr/>
            </w:rPrChange>
          </w:rPr>
          <w:t>Figure: Example of what happens if we have both a warning and an alert in the same area. The area is colored red, the Warning color, because it is more urgent.</w:t>
        </w:r>
      </w:ins>
    </w:p>
    <w:p w14:paraId="7215419E" w14:textId="77777777" w:rsidR="000C092E" w:rsidRDefault="000C092E">
      <w:pPr>
        <w:jc w:val="both"/>
        <w:rPr>
          <w:ins w:id="763" w:author="Andrea D'Angelo" w:date="2019-01-19T18:58:00Z"/>
        </w:rPr>
        <w:pPrChange w:id="764" w:author="Andrea D'Angelo" w:date="2019-01-20T12:01:00Z">
          <w:pPr/>
        </w:pPrChange>
      </w:pPr>
      <w:ins w:id="765" w:author="Andrea D'Angelo" w:date="2019-01-19T18:57:00Z">
        <w:r>
          <w:lastRenderedPageBreak/>
          <w:t>When a user logs in (so right after the Login screen)</w:t>
        </w:r>
      </w:ins>
      <w:ins w:id="766" w:author="Andrea D'Angelo" w:date="2019-01-19T18:58:00Z">
        <w:r>
          <w:t xml:space="preserve">, they will be able to see a list of the zones that they </w:t>
        </w:r>
      </w:ins>
      <w:proofErr w:type="gramStart"/>
      <w:ins w:id="767" w:author="Andrea D'Angelo" w:date="2019-01-20T12:01:00Z">
        <w:r w:rsidR="00470A96">
          <w:t>are allowed to</w:t>
        </w:r>
      </w:ins>
      <w:proofErr w:type="gramEnd"/>
      <w:ins w:id="768" w:author="Andrea D'Angelo" w:date="2019-01-19T18:58:00Z">
        <w:r>
          <w:t xml:space="preserve"> control. This is how we implemented </w:t>
        </w:r>
      </w:ins>
      <w:ins w:id="769" w:author="Andrea D'Angelo" w:date="2019-01-20T12:01:00Z">
        <w:r w:rsidR="00470A96">
          <w:t>all</w:t>
        </w:r>
      </w:ins>
      <w:ins w:id="770" w:author="Andrea D'Angelo" w:date="2019-01-19T18:58:00Z">
        <w:r>
          <w:t xml:space="preserve"> the functional and non-functional requirements that are related to the GUI.</w:t>
        </w:r>
      </w:ins>
    </w:p>
    <w:p w14:paraId="34833A6B" w14:textId="77777777" w:rsidR="003037DE" w:rsidRDefault="003037DE" w:rsidP="00C5124C">
      <w:pPr>
        <w:rPr>
          <w:ins w:id="771" w:author="Andrea D'Angelo" w:date="2019-01-20T12:22:00Z"/>
        </w:rPr>
      </w:pPr>
    </w:p>
    <w:p w14:paraId="2964E3A1" w14:textId="77777777" w:rsidR="00776495" w:rsidRDefault="00776495" w:rsidP="00776495">
      <w:pPr>
        <w:pStyle w:val="Paragrafoelenco"/>
        <w:numPr>
          <w:ilvl w:val="0"/>
          <w:numId w:val="44"/>
        </w:numPr>
        <w:rPr>
          <w:ins w:id="772" w:author="Andrea D'Angelo" w:date="2019-01-20T12:22:00Z"/>
        </w:rPr>
      </w:pPr>
      <w:ins w:id="773" w:author="Andrea D'Angelo" w:date="2019-01-20T12:22:00Z">
        <w:r>
          <w:t>Password Generation</w:t>
        </w:r>
      </w:ins>
    </w:p>
    <w:p w14:paraId="1E7D5947" w14:textId="77777777" w:rsidR="00776495" w:rsidRDefault="00776495">
      <w:pPr>
        <w:jc w:val="both"/>
        <w:rPr>
          <w:ins w:id="774" w:author="Andrea D'Angelo" w:date="2019-01-20T12:26:00Z"/>
        </w:rPr>
        <w:pPrChange w:id="775" w:author="Andrea D'Angelo" w:date="2019-01-20T12:32:00Z">
          <w:pPr/>
        </w:pPrChange>
      </w:pPr>
      <w:ins w:id="776" w:author="Andrea D'Angelo" w:date="2019-01-20T12:22:00Z">
        <w:r>
          <w:t xml:space="preserve">When </w:t>
        </w:r>
      </w:ins>
      <w:ins w:id="777" w:author="Andrea D'Angelo" w:date="2019-01-20T12:23:00Z">
        <w:r>
          <w:t xml:space="preserve">we register a user, we use their email as username, and a password is randomly generated from the system, with a randomized length from 7 to 10 characters. Only the admin can register a user, so their password is sent to </w:t>
        </w:r>
      </w:ins>
      <w:ins w:id="778" w:author="Andrea D'Angelo" w:date="2019-01-20T12:24:00Z">
        <w:r>
          <w:t>the new manager</w:t>
        </w:r>
      </w:ins>
      <w:ins w:id="779" w:author="Andrea D'Angelo" w:date="2019-01-20T12:23:00Z">
        <w:r>
          <w:t xml:space="preserve"> by email</w:t>
        </w:r>
      </w:ins>
      <w:ins w:id="780" w:author="Andrea D'Angelo" w:date="2019-01-20T12:24:00Z">
        <w:r>
          <w:t>.</w:t>
        </w:r>
      </w:ins>
    </w:p>
    <w:p w14:paraId="49D6BEB3" w14:textId="77777777" w:rsidR="00776495" w:rsidRDefault="00776495" w:rsidP="00776495">
      <w:pPr>
        <w:rPr>
          <w:ins w:id="781" w:author="Andrea D'Angelo" w:date="2019-01-20T12:24:00Z"/>
        </w:rPr>
      </w:pPr>
    </w:p>
    <w:p w14:paraId="4E5EC4EC" w14:textId="77777777" w:rsidR="00776495" w:rsidRDefault="00776495" w:rsidP="00776495">
      <w:pPr>
        <w:rPr>
          <w:ins w:id="782" w:author="Andrea D'Angelo" w:date="2019-01-20T12:24:00Z"/>
        </w:rPr>
      </w:pPr>
      <w:ins w:id="783" w:author="Andrea D'Angelo" w:date="2019-01-20T12:25:00Z">
        <w:r>
          <w:rPr>
            <w:noProof/>
          </w:rPr>
          <w:drawing>
            <wp:anchor distT="0" distB="0" distL="114300" distR="114300" simplePos="0" relativeHeight="251666432" behindDoc="0" locked="0" layoutInCell="1" allowOverlap="1" wp14:anchorId="2F021353" wp14:editId="7DAC2BF8">
              <wp:simplePos x="0" y="0"/>
              <wp:positionH relativeFrom="column">
                <wp:posOffset>152400</wp:posOffset>
              </wp:positionH>
              <wp:positionV relativeFrom="paragraph">
                <wp:posOffset>171450</wp:posOffset>
              </wp:positionV>
              <wp:extent cx="3823970" cy="1913255"/>
              <wp:effectExtent l="171450" t="171450" r="176530" b="182245"/>
              <wp:wrapThrough wrapText="bothSides">
                <wp:wrapPolygon edited="0">
                  <wp:start x="-861" y="-1936"/>
                  <wp:lineTo x="-968" y="23442"/>
                  <wp:lineTo x="22490" y="23442"/>
                  <wp:lineTo x="22382" y="-1936"/>
                  <wp:lineTo x="-861" y="-1936"/>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3970" cy="1913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ins>
    </w:p>
    <w:p w14:paraId="24B58128" w14:textId="77777777" w:rsidR="00776495" w:rsidRDefault="00776495">
      <w:pPr>
        <w:jc w:val="both"/>
        <w:rPr>
          <w:ins w:id="784" w:author="Andrea D'Angelo" w:date="2019-01-19T18:58:00Z"/>
        </w:rPr>
        <w:pPrChange w:id="785" w:author="Andrea D'Angelo" w:date="2019-01-20T12:32:00Z">
          <w:pPr/>
        </w:pPrChange>
      </w:pPr>
      <w:ins w:id="786" w:author="Andrea D'Angelo" w:date="2019-01-20T12:26:00Z">
        <w:r>
          <w:t>Here on the left th</w:t>
        </w:r>
      </w:ins>
      <w:ins w:id="787" w:author="Andrea D'Angelo" w:date="2019-01-20T12:27:00Z">
        <w:r>
          <w:t xml:space="preserve">ere is an example of what that email looks like. Of course, we created a new email address for this purpose. </w:t>
        </w:r>
      </w:ins>
    </w:p>
    <w:p w14:paraId="622892D4" w14:textId="77777777" w:rsidR="00756BB2" w:rsidRDefault="00756BB2" w:rsidP="00C5124C">
      <w:pPr>
        <w:rPr>
          <w:ins w:id="788" w:author="Andrea D'Angelo" w:date="2019-01-20T12:26:00Z"/>
        </w:rPr>
      </w:pPr>
    </w:p>
    <w:p w14:paraId="4995AACD" w14:textId="77777777" w:rsidR="00776495" w:rsidRDefault="00776495" w:rsidP="00C5124C">
      <w:pPr>
        <w:rPr>
          <w:ins w:id="789" w:author="Andrea D'Angelo" w:date="2019-01-20T12:26:00Z"/>
        </w:rPr>
      </w:pPr>
    </w:p>
    <w:p w14:paraId="0DC667DF" w14:textId="77777777" w:rsidR="00776495" w:rsidRDefault="00776495" w:rsidP="00C5124C">
      <w:pPr>
        <w:rPr>
          <w:ins w:id="790" w:author="Andrea D'Angelo" w:date="2019-01-20T12:26:00Z"/>
        </w:rPr>
      </w:pPr>
    </w:p>
    <w:p w14:paraId="0F8B90FC" w14:textId="77777777" w:rsidR="00776495" w:rsidRDefault="00776495" w:rsidP="00C5124C">
      <w:pPr>
        <w:rPr>
          <w:ins w:id="791" w:author="Andrea D'Angelo" w:date="2019-01-20T12:26:00Z"/>
        </w:rPr>
      </w:pPr>
    </w:p>
    <w:p w14:paraId="7845C525" w14:textId="77777777" w:rsidR="00776495" w:rsidRDefault="00776495" w:rsidP="00C5124C">
      <w:pPr>
        <w:rPr>
          <w:ins w:id="792" w:author="Andrea D'Angelo" w:date="2019-01-20T12:27:00Z"/>
        </w:rPr>
      </w:pPr>
    </w:p>
    <w:p w14:paraId="27A92616" w14:textId="77777777" w:rsidR="00005CE9" w:rsidRPr="00005CE9" w:rsidRDefault="00005CE9">
      <w:pPr>
        <w:jc w:val="both"/>
        <w:rPr>
          <w:ins w:id="793" w:author="Andrea D'Angelo" w:date="2019-01-19T19:00:00Z"/>
        </w:rPr>
        <w:pPrChange w:id="794" w:author="Andrea D'Angelo" w:date="2019-01-20T12:32:00Z">
          <w:pPr/>
        </w:pPrChange>
      </w:pPr>
      <w:ins w:id="795" w:author="Andrea D'Angelo" w:date="2019-01-20T12:27:00Z">
        <w:r>
          <w:t>The password is also stored to the</w:t>
        </w:r>
      </w:ins>
      <w:ins w:id="796" w:author="Andrea D'Angelo" w:date="2019-01-20T12:28:00Z">
        <w:r>
          <w:t xml:space="preserve"> MariaDB with a md5</w:t>
        </w:r>
        <w:r>
          <w:rPr>
            <w:noProof/>
          </w:rPr>
          <w:t xml:space="preserve"> </w:t>
        </w:r>
        <w:r>
          <w:t xml:space="preserve">cryptographic hash function. </w:t>
        </w:r>
      </w:ins>
      <w:ins w:id="797" w:author="Andrea D'Angelo" w:date="2019-01-20T12:29:00Z">
        <w:r>
          <w:t xml:space="preserve">This is done because of the </w:t>
        </w:r>
        <w:r>
          <w:rPr>
            <w:b/>
          </w:rPr>
          <w:t xml:space="preserve">Security </w:t>
        </w:r>
      </w:ins>
      <w:ins w:id="798" w:author="Andrea D'Angelo" w:date="2019-01-20T12:30:00Z">
        <w:r>
          <w:t>non-functional requirement. This way, we ensure that intruders or brute-force attacks are not very effective.</w:t>
        </w:r>
      </w:ins>
    </w:p>
    <w:p w14:paraId="1F26E765" w14:textId="77777777" w:rsidR="00756BB2" w:rsidRDefault="00470A96">
      <w:pPr>
        <w:pStyle w:val="Citazioneintensa"/>
        <w:rPr>
          <w:ins w:id="799" w:author="Andrea D'Angelo" w:date="2019-01-19T19:00:00Z"/>
        </w:rPr>
        <w:pPrChange w:id="800" w:author="Andrea D'Angelo" w:date="2019-01-20T12:03:00Z">
          <w:pPr/>
        </w:pPrChange>
      </w:pPr>
      <w:ins w:id="801" w:author="Andrea D'Angelo" w:date="2019-01-20T12:03:00Z">
        <w:r>
          <w:t xml:space="preserve">Future </w:t>
        </w:r>
      </w:ins>
      <w:ins w:id="802" w:author="Andrea D'Angelo" w:date="2019-01-20T12:04:00Z">
        <w:r>
          <w:t>Implementations</w:t>
        </w:r>
      </w:ins>
    </w:p>
    <w:bookmarkEnd w:id="462"/>
    <w:p w14:paraId="3287D985" w14:textId="77777777" w:rsidR="00756BB2" w:rsidRDefault="008704D6">
      <w:pPr>
        <w:jc w:val="both"/>
        <w:rPr>
          <w:ins w:id="803" w:author="Andrea D'Angelo" w:date="2019-01-20T12:05:00Z"/>
        </w:rPr>
        <w:pPrChange w:id="804" w:author="Andrea D'Angelo" w:date="2019-01-20T15:45:00Z">
          <w:pPr/>
        </w:pPrChange>
      </w:pPr>
      <w:ins w:id="805" w:author="Andrea D'Angelo" w:date="2019-01-20T12:04:00Z">
        <w:r>
          <w:t xml:space="preserve">We’ve seen what our system can do and how it works. There are many </w:t>
        </w:r>
      </w:ins>
      <w:ins w:id="806" w:author="Andrea D'Angelo" w:date="2019-01-20T12:05:00Z">
        <w:r>
          <w:t>improvements that can be made in a relatively short amount of time to build on what we have done and move it even further.</w:t>
        </w:r>
      </w:ins>
    </w:p>
    <w:p w14:paraId="20B09644" w14:textId="77777777" w:rsidR="008704D6" w:rsidRPr="00776495" w:rsidRDefault="008704D6">
      <w:pPr>
        <w:jc w:val="both"/>
        <w:rPr>
          <w:ins w:id="807" w:author="Andrea D'Angelo" w:date="2019-01-20T12:12:00Z"/>
        </w:rPr>
        <w:pPrChange w:id="808" w:author="Andrea D'Angelo" w:date="2019-01-20T15:45:00Z">
          <w:pPr/>
        </w:pPrChange>
      </w:pPr>
      <w:ins w:id="809" w:author="Andrea D'Angelo" w:date="2019-01-20T12:16:00Z">
        <w:r>
          <w:t>Sensors and Server use the HTTP protocol to communicate (as we mentioned in the introduction, this could also be changed with a socket implementation, that is</w:t>
        </w:r>
      </w:ins>
      <w:ins w:id="810" w:author="Andrea D'Angelo" w:date="2019-01-20T12:17:00Z">
        <w:r>
          <w:t>, however,</w:t>
        </w:r>
      </w:ins>
      <w:ins w:id="811" w:author="Andrea D'Angelo" w:date="2019-01-20T12:16:00Z">
        <w:r>
          <w:t xml:space="preserve"> less</w:t>
        </w:r>
      </w:ins>
      <w:ins w:id="812" w:author="Andrea D'Angelo" w:date="2019-01-20T12:17:00Z">
        <w:r>
          <w:t xml:space="preserve"> </w:t>
        </w:r>
      </w:ins>
      <w:ins w:id="813" w:author="Andrea D'Angelo" w:date="2019-01-20T12:16:00Z">
        <w:r>
          <w:t>intuitive with Apache Tomc</w:t>
        </w:r>
      </w:ins>
      <w:ins w:id="814" w:author="Andrea D'Angelo" w:date="2019-01-20T12:17:00Z">
        <w:r>
          <w:t>at)</w:t>
        </w:r>
        <w:r w:rsidR="00776495">
          <w:t xml:space="preserve">. </w:t>
        </w:r>
        <w:proofErr w:type="gramStart"/>
        <w:r w:rsidR="00776495">
          <w:t>In order to</w:t>
        </w:r>
        <w:proofErr w:type="gramEnd"/>
        <w:r w:rsidR="00776495">
          <w:t xml:space="preserve"> satisfy the non-functional requirement of </w:t>
        </w:r>
        <w:r w:rsidR="00776495">
          <w:rPr>
            <w:b/>
          </w:rPr>
          <w:t>Security</w:t>
        </w:r>
        <w:r w:rsidR="00776495">
          <w:t xml:space="preserve">, we envisioned the client and the server connecting with the </w:t>
        </w:r>
        <w:r w:rsidR="00776495">
          <w:rPr>
            <w:i/>
          </w:rPr>
          <w:t>HTTPS</w:t>
        </w:r>
        <w:r w:rsidR="00776495">
          <w:t xml:space="preserve"> protocol instead.</w:t>
        </w:r>
      </w:ins>
      <w:ins w:id="815" w:author="Andrea D'Angelo" w:date="2019-01-20T12:18:00Z">
        <w:r w:rsidR="00776495">
          <w:t xml:space="preserve"> This, paired with the random password generator that is already implemented, </w:t>
        </w:r>
      </w:ins>
      <w:ins w:id="816" w:author="Andrea D'Angelo" w:date="2019-01-20T12:19:00Z">
        <w:r w:rsidR="00776495">
          <w:t xml:space="preserve">would grant acceptable security performances. </w:t>
        </w:r>
      </w:ins>
    </w:p>
    <w:p w14:paraId="3181651A" w14:textId="77777777" w:rsidR="00005CE9" w:rsidRPr="00083437" w:rsidRDefault="00005CE9">
      <w:pPr>
        <w:jc w:val="both"/>
        <w:pPrChange w:id="817" w:author="Andrea D'Angelo" w:date="2019-01-20T15:45:00Z">
          <w:pPr/>
        </w:pPrChange>
      </w:pPr>
      <w:ins w:id="818" w:author="Andrea D'Angelo" w:date="2019-01-20T12:32:00Z">
        <w:r>
          <w:t>Multi-levels mana</w:t>
        </w:r>
      </w:ins>
      <w:ins w:id="819" w:author="Andrea D'Angelo" w:date="2019-01-20T12:33:00Z">
        <w:r>
          <w:t xml:space="preserve">gers are not possible in our system. That means, a Building Manager cannot be an Area Manager too. We think this would not </w:t>
        </w:r>
      </w:ins>
      <w:ins w:id="820" w:author="Andrea D'Angelo" w:date="2019-01-20T12:34:00Z">
        <w:r>
          <w:t xml:space="preserve">really be useful, but if the potential client envisions a system where this is necessary, it would not be too hard to implement, </w:t>
        </w:r>
      </w:ins>
      <w:ins w:id="821" w:author="Andrea D'Angelo" w:date="2019-01-20T12:35:00Z">
        <w:r>
          <w:t>so we’re leaving it in the “Future Implementations” section.</w:t>
        </w:r>
      </w:ins>
    </w:p>
    <w:sectPr w:rsidR="00005CE9" w:rsidRPr="00083437" w:rsidSect="00DB7968">
      <w:headerReference w:type="default" r:id="rId57"/>
      <w:footerReference w:type="default" r:id="rId58"/>
      <w:headerReference w:type="first" r:id="rId59"/>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A0DA8C" w14:textId="77777777" w:rsidR="002F41E9" w:rsidRDefault="002F41E9" w:rsidP="00803511">
      <w:r>
        <w:separator/>
      </w:r>
    </w:p>
  </w:endnote>
  <w:endnote w:type="continuationSeparator" w:id="0">
    <w:p w14:paraId="34DC9898" w14:textId="77777777" w:rsidR="002F41E9" w:rsidRDefault="002F41E9"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altName w:val="Verdan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oto Sans Devanagari">
    <w:altName w:val="Calibri"/>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4"/>
      <w:gridCol w:w="7736"/>
    </w:tblGrid>
    <w:tr w:rsidR="00B70479" w14:paraId="5C9A960B" w14:textId="77777777">
      <w:tc>
        <w:tcPr>
          <w:tcW w:w="918" w:type="dxa"/>
          <w:tcBorders>
            <w:top w:val="single" w:sz="18" w:space="0" w:color="808080" w:themeColor="background1" w:themeShade="80"/>
          </w:tcBorders>
        </w:tcPr>
        <w:p w14:paraId="3BCE0790" w14:textId="77777777" w:rsidR="00B70479" w:rsidRDefault="00B70479">
          <w:pPr>
            <w:pStyle w:val="Pidipagina"/>
            <w:jc w:val="right"/>
            <w:rPr>
              <w:b/>
              <w:color w:val="4F81BD" w:themeColor="accent1"/>
              <w:sz w:val="32"/>
              <w:szCs w:val="32"/>
            </w:rPr>
          </w:pPr>
          <w:r>
            <w:fldChar w:fldCharType="begin"/>
          </w:r>
          <w:r>
            <w:instrText xml:space="preserve"> PAGE   \* MERGEFORMAT </w:instrText>
          </w:r>
          <w:r>
            <w:fldChar w:fldCharType="separate"/>
          </w:r>
          <w:r w:rsidRPr="00D85634">
            <w:rPr>
              <w:b/>
              <w:noProof/>
              <w:color w:val="4F81BD" w:themeColor="accent1"/>
              <w:sz w:val="32"/>
              <w:szCs w:val="32"/>
            </w:rPr>
            <w:t>2</w:t>
          </w:r>
          <w:r>
            <w:fldChar w:fldCharType="end"/>
          </w:r>
        </w:p>
      </w:tc>
      <w:tc>
        <w:tcPr>
          <w:tcW w:w="7938" w:type="dxa"/>
          <w:tcBorders>
            <w:top w:val="single" w:sz="18" w:space="0" w:color="808080" w:themeColor="background1" w:themeShade="80"/>
          </w:tcBorders>
        </w:tcPr>
        <w:p w14:paraId="6A04FE3F" w14:textId="77777777" w:rsidR="00B70479" w:rsidRDefault="00B70479" w:rsidP="00BD00FA">
          <w:pPr>
            <w:pStyle w:val="Testonotaapidipagina"/>
          </w:pPr>
        </w:p>
      </w:tc>
    </w:tr>
  </w:tbl>
  <w:p w14:paraId="317B1810" w14:textId="77777777" w:rsidR="00B70479" w:rsidRDefault="00B7047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ABA68" w14:textId="77777777" w:rsidR="002F41E9" w:rsidRDefault="002F41E9" w:rsidP="00803511">
      <w:r>
        <w:separator/>
      </w:r>
    </w:p>
  </w:footnote>
  <w:footnote w:type="continuationSeparator" w:id="0">
    <w:p w14:paraId="2AF90490" w14:textId="77777777" w:rsidR="002F41E9" w:rsidRDefault="002F41E9" w:rsidP="00803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6585"/>
      <w:gridCol w:w="2055"/>
    </w:tblGrid>
    <w:tr w:rsidR="00B70479" w14:paraId="1D828E65" w14:textId="77777777" w:rsidTr="003C0719">
      <w:trPr>
        <w:trHeight w:val="288"/>
      </w:trPr>
      <w:tc>
        <w:tcPr>
          <w:tcW w:w="6778" w:type="dxa"/>
          <w:tcBorders>
            <w:bottom w:val="single" w:sz="18" w:space="0" w:color="808080" w:themeColor="background1" w:themeShade="80"/>
          </w:tcBorders>
        </w:tcPr>
        <w:p w14:paraId="537D48DF" w14:textId="77777777" w:rsidR="00B70479" w:rsidRDefault="00B70479" w:rsidP="00D139F5">
          <w:pPr>
            <w:pStyle w:val="Intestazione"/>
            <w:jc w:val="right"/>
            <w:rPr>
              <w:rFonts w:asciiTheme="majorHAnsi" w:eastAsiaTheme="majorEastAsia" w:hAnsiTheme="majorHAnsi"/>
              <w:sz w:val="36"/>
              <w:szCs w:val="36"/>
            </w:rPr>
          </w:pPr>
          <w:r>
            <w:rPr>
              <w:rFonts w:asciiTheme="majorHAnsi" w:eastAsiaTheme="majorEastAsia" w:hAnsiTheme="majorHAnsi"/>
              <w:sz w:val="36"/>
              <w:szCs w:val="36"/>
              <w:lang w:val="it-IT"/>
            </w:rPr>
            <w:t xml:space="preserve">SE </w:t>
          </w:r>
          <w:proofErr w:type="spellStart"/>
          <w:r>
            <w:rPr>
              <w:rFonts w:asciiTheme="majorHAnsi" w:eastAsiaTheme="majorEastAsia" w:hAnsiTheme="majorHAnsi"/>
              <w:sz w:val="36"/>
              <w:szCs w:val="36"/>
              <w:lang w:val="it-IT"/>
            </w:rPr>
            <w:t>course</w:t>
          </w:r>
          <w:proofErr w:type="spellEnd"/>
          <w:r>
            <w:rPr>
              <w:rFonts w:asciiTheme="majorHAnsi" w:eastAsiaTheme="majorEastAsia" w:hAnsiTheme="majorHAnsi"/>
              <w:sz w:val="36"/>
              <w:szCs w:val="36"/>
              <w:lang w:val="it-IT"/>
            </w:rPr>
            <w:t xml:space="preserve"> – Deliverables</w:t>
          </w:r>
        </w:p>
      </w:tc>
      <w:tc>
        <w:tcPr>
          <w:tcW w:w="2092" w:type="dxa"/>
          <w:tcBorders>
            <w:bottom w:val="single" w:sz="18" w:space="0" w:color="808080" w:themeColor="background1" w:themeShade="80"/>
          </w:tcBorders>
        </w:tcPr>
        <w:p w14:paraId="086172EC" w14:textId="77777777" w:rsidR="00B70479" w:rsidRPr="00D85634" w:rsidRDefault="00B70479" w:rsidP="00D85634">
          <w:pPr>
            <w:pStyle w:val="Intestazione"/>
            <w:rPr>
              <w:rFonts w:asciiTheme="majorHAnsi" w:eastAsiaTheme="majorEastAsia" w:hAnsiTheme="majorHAnsi"/>
              <w:b/>
              <w:bCs/>
              <w:sz w:val="36"/>
              <w:szCs w:val="36"/>
            </w:rPr>
          </w:pPr>
          <w:r>
            <w:rPr>
              <w:rFonts w:asciiTheme="majorHAnsi" w:eastAsiaTheme="majorEastAsia" w:hAnsiTheme="majorHAnsi"/>
              <w:b/>
              <w:bCs/>
              <w:sz w:val="36"/>
              <w:szCs w:val="36"/>
            </w:rPr>
            <w:t>2018-2019</w:t>
          </w:r>
        </w:p>
      </w:tc>
    </w:tr>
  </w:tbl>
  <w:p w14:paraId="349D772F" w14:textId="77777777" w:rsidR="00B70479" w:rsidRDefault="00B70479">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6585"/>
      <w:gridCol w:w="2055"/>
    </w:tblGrid>
    <w:tr w:rsidR="00B70479" w14:paraId="4785178F" w14:textId="77777777" w:rsidTr="003C0719">
      <w:trPr>
        <w:trHeight w:val="288"/>
      </w:trPr>
      <w:tc>
        <w:tcPr>
          <w:tcW w:w="6778" w:type="dxa"/>
          <w:tcBorders>
            <w:bottom w:val="single" w:sz="18" w:space="0" w:color="808080"/>
          </w:tcBorders>
        </w:tcPr>
        <w:p w14:paraId="51BB9DA1" w14:textId="77777777" w:rsidR="00B70479" w:rsidRPr="00DB7968" w:rsidRDefault="00B70479" w:rsidP="00D139F5">
          <w:pPr>
            <w:pStyle w:val="Intestazione"/>
            <w:jc w:val="right"/>
            <w:rPr>
              <w:rFonts w:ascii="Cambria" w:hAnsi="Cambria"/>
              <w:sz w:val="36"/>
              <w:szCs w:val="36"/>
            </w:rPr>
          </w:pPr>
          <w:r>
            <w:rPr>
              <w:rFonts w:ascii="Cambria" w:hAnsi="Cambria"/>
              <w:sz w:val="36"/>
              <w:szCs w:val="36"/>
              <w:lang w:val="it-IT"/>
            </w:rPr>
            <w:t xml:space="preserve">SE </w:t>
          </w:r>
          <w:proofErr w:type="spellStart"/>
          <w:r>
            <w:rPr>
              <w:rFonts w:ascii="Cambria" w:hAnsi="Cambria"/>
              <w:sz w:val="36"/>
              <w:szCs w:val="36"/>
              <w:lang w:val="it-IT"/>
            </w:rPr>
            <w:t>course</w:t>
          </w:r>
          <w:proofErr w:type="spellEnd"/>
          <w:r w:rsidRPr="00DB7968">
            <w:rPr>
              <w:rFonts w:ascii="Cambria" w:hAnsi="Cambria"/>
              <w:sz w:val="36"/>
              <w:szCs w:val="36"/>
              <w:lang w:val="it-IT"/>
            </w:rPr>
            <w:t xml:space="preserve"> –</w:t>
          </w:r>
          <w:r>
            <w:rPr>
              <w:rFonts w:ascii="Cambria" w:hAnsi="Cambria"/>
              <w:sz w:val="36"/>
              <w:szCs w:val="36"/>
              <w:lang w:val="it-IT"/>
            </w:rPr>
            <w:t>Deliverables</w:t>
          </w:r>
        </w:p>
      </w:tc>
      <w:tc>
        <w:tcPr>
          <w:tcW w:w="2092" w:type="dxa"/>
          <w:tcBorders>
            <w:bottom w:val="single" w:sz="18" w:space="0" w:color="808080"/>
          </w:tcBorders>
        </w:tcPr>
        <w:p w14:paraId="259B07C0" w14:textId="77777777" w:rsidR="00B70479" w:rsidRPr="00DB7968" w:rsidRDefault="00B70479" w:rsidP="00BD56BD">
          <w:pPr>
            <w:pStyle w:val="Intestazione"/>
            <w:rPr>
              <w:rFonts w:ascii="Cambria" w:hAnsi="Cambria"/>
              <w:b/>
              <w:bCs/>
              <w:color w:val="4F81BD"/>
              <w:sz w:val="36"/>
              <w:szCs w:val="36"/>
            </w:rPr>
          </w:pPr>
          <w:r w:rsidRPr="00DB7968">
            <w:rPr>
              <w:rFonts w:ascii="Cambria" w:hAnsi="Cambria"/>
              <w:b/>
              <w:bCs/>
              <w:sz w:val="36"/>
              <w:szCs w:val="36"/>
            </w:rPr>
            <w:t>201</w:t>
          </w:r>
          <w:r>
            <w:rPr>
              <w:rFonts w:ascii="Cambria" w:hAnsi="Cambria"/>
              <w:b/>
              <w:bCs/>
              <w:sz w:val="36"/>
              <w:szCs w:val="36"/>
            </w:rPr>
            <w:t>8-2019</w:t>
          </w:r>
        </w:p>
      </w:tc>
    </w:tr>
  </w:tbl>
  <w:p w14:paraId="57E59560" w14:textId="77777777" w:rsidR="00B70479" w:rsidRDefault="00B70479" w:rsidP="00DB7968">
    <w:pPr>
      <w:pStyle w:val="Intestazione"/>
    </w:pPr>
  </w:p>
  <w:p w14:paraId="1DA06835" w14:textId="77777777" w:rsidR="00B70479" w:rsidRPr="00DB7968" w:rsidRDefault="00B70479" w:rsidP="00DB796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15:restartNumberingAfterBreak="0">
    <w:nsid w:val="0232605D"/>
    <w:multiLevelType w:val="hybridMultilevel"/>
    <w:tmpl w:val="2FBED62C"/>
    <w:lvl w:ilvl="0" w:tplc="04100005">
      <w:start w:val="1"/>
      <w:numFmt w:val="bullet"/>
      <w:lvlText w:val=""/>
      <w:lvlJc w:val="left"/>
      <w:pPr>
        <w:ind w:left="770" w:hanging="360"/>
      </w:pPr>
      <w:rPr>
        <w:rFonts w:ascii="Wingdings" w:hAnsi="Wingdings" w:hint="default"/>
      </w:rPr>
    </w:lvl>
    <w:lvl w:ilvl="1" w:tplc="04100003" w:tentative="1">
      <w:start w:val="1"/>
      <w:numFmt w:val="bullet"/>
      <w:lvlText w:val="o"/>
      <w:lvlJc w:val="left"/>
      <w:pPr>
        <w:ind w:left="1490" w:hanging="360"/>
      </w:pPr>
      <w:rPr>
        <w:rFonts w:ascii="Courier New" w:hAnsi="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 w15:restartNumberingAfterBreak="0">
    <w:nsid w:val="02E06F64"/>
    <w:multiLevelType w:val="hybridMultilevel"/>
    <w:tmpl w:val="615A2C7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2F52893"/>
    <w:multiLevelType w:val="hybridMultilevel"/>
    <w:tmpl w:val="7FD450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6E6E55"/>
    <w:multiLevelType w:val="hybridMultilevel"/>
    <w:tmpl w:val="F342C982"/>
    <w:lvl w:ilvl="0" w:tplc="0410000F">
      <w:start w:val="1"/>
      <w:numFmt w:val="decimal"/>
      <w:lvlText w:val="%1."/>
      <w:lvlJc w:val="left"/>
      <w:pPr>
        <w:ind w:left="1440" w:hanging="360"/>
      </w:pPr>
      <w:rPr>
        <w:rFonts w:cs="Times New Roman"/>
      </w:rPr>
    </w:lvl>
    <w:lvl w:ilvl="1" w:tplc="04100019" w:tentative="1">
      <w:start w:val="1"/>
      <w:numFmt w:val="lowerLetter"/>
      <w:lvlText w:val="%2."/>
      <w:lvlJc w:val="left"/>
      <w:pPr>
        <w:ind w:left="2160" w:hanging="360"/>
      </w:pPr>
      <w:rPr>
        <w:rFonts w:cs="Times New Roman"/>
      </w:rPr>
    </w:lvl>
    <w:lvl w:ilvl="2" w:tplc="0410001B" w:tentative="1">
      <w:start w:val="1"/>
      <w:numFmt w:val="lowerRoman"/>
      <w:lvlText w:val="%3."/>
      <w:lvlJc w:val="right"/>
      <w:pPr>
        <w:ind w:left="2880" w:hanging="180"/>
      </w:pPr>
      <w:rPr>
        <w:rFonts w:cs="Times New Roman"/>
      </w:rPr>
    </w:lvl>
    <w:lvl w:ilvl="3" w:tplc="0410000F" w:tentative="1">
      <w:start w:val="1"/>
      <w:numFmt w:val="decimal"/>
      <w:lvlText w:val="%4."/>
      <w:lvlJc w:val="left"/>
      <w:pPr>
        <w:ind w:left="3600" w:hanging="360"/>
      </w:pPr>
      <w:rPr>
        <w:rFonts w:cs="Times New Roman"/>
      </w:rPr>
    </w:lvl>
    <w:lvl w:ilvl="4" w:tplc="04100019" w:tentative="1">
      <w:start w:val="1"/>
      <w:numFmt w:val="lowerLetter"/>
      <w:lvlText w:val="%5."/>
      <w:lvlJc w:val="left"/>
      <w:pPr>
        <w:ind w:left="4320" w:hanging="360"/>
      </w:pPr>
      <w:rPr>
        <w:rFonts w:cs="Times New Roman"/>
      </w:rPr>
    </w:lvl>
    <w:lvl w:ilvl="5" w:tplc="0410001B" w:tentative="1">
      <w:start w:val="1"/>
      <w:numFmt w:val="lowerRoman"/>
      <w:lvlText w:val="%6."/>
      <w:lvlJc w:val="right"/>
      <w:pPr>
        <w:ind w:left="5040" w:hanging="180"/>
      </w:pPr>
      <w:rPr>
        <w:rFonts w:cs="Times New Roman"/>
      </w:rPr>
    </w:lvl>
    <w:lvl w:ilvl="6" w:tplc="0410000F" w:tentative="1">
      <w:start w:val="1"/>
      <w:numFmt w:val="decimal"/>
      <w:lvlText w:val="%7."/>
      <w:lvlJc w:val="left"/>
      <w:pPr>
        <w:ind w:left="5760" w:hanging="360"/>
      </w:pPr>
      <w:rPr>
        <w:rFonts w:cs="Times New Roman"/>
      </w:rPr>
    </w:lvl>
    <w:lvl w:ilvl="7" w:tplc="04100019" w:tentative="1">
      <w:start w:val="1"/>
      <w:numFmt w:val="lowerLetter"/>
      <w:lvlText w:val="%8."/>
      <w:lvlJc w:val="left"/>
      <w:pPr>
        <w:ind w:left="6480" w:hanging="360"/>
      </w:pPr>
      <w:rPr>
        <w:rFonts w:cs="Times New Roman"/>
      </w:rPr>
    </w:lvl>
    <w:lvl w:ilvl="8" w:tplc="0410001B" w:tentative="1">
      <w:start w:val="1"/>
      <w:numFmt w:val="lowerRoman"/>
      <w:lvlText w:val="%9."/>
      <w:lvlJc w:val="right"/>
      <w:pPr>
        <w:ind w:left="7200" w:hanging="180"/>
      </w:pPr>
      <w:rPr>
        <w:rFonts w:cs="Times New Roman"/>
      </w:rPr>
    </w:lvl>
  </w:abstractNum>
  <w:abstractNum w:abstractNumId="5" w15:restartNumberingAfterBreak="0">
    <w:nsid w:val="06A526A0"/>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366089"/>
    <w:multiLevelType w:val="hybridMultilevel"/>
    <w:tmpl w:val="6F0C8F9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8902B0E"/>
    <w:multiLevelType w:val="hybridMultilevel"/>
    <w:tmpl w:val="F42CE4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0639F9"/>
    <w:multiLevelType w:val="hybridMultilevel"/>
    <w:tmpl w:val="8C5AFB6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4549C2"/>
    <w:multiLevelType w:val="hybridMultilevel"/>
    <w:tmpl w:val="BA4CAA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CA35A5D"/>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1" w15:restartNumberingAfterBreak="0">
    <w:nsid w:val="1F466F38"/>
    <w:multiLevelType w:val="hybridMultilevel"/>
    <w:tmpl w:val="0652BE5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07B3DE5"/>
    <w:multiLevelType w:val="hybridMultilevel"/>
    <w:tmpl w:val="978EB2A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3E486A"/>
    <w:multiLevelType w:val="hybridMultilevel"/>
    <w:tmpl w:val="DEF02162"/>
    <w:lvl w:ilvl="0" w:tplc="0410000F">
      <w:start w:val="1"/>
      <w:numFmt w:val="decimal"/>
      <w:lvlText w:val="%1."/>
      <w:lvlJc w:val="left"/>
      <w:pPr>
        <w:ind w:left="720"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4" w15:restartNumberingAfterBreak="0">
    <w:nsid w:val="236B692B"/>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7F479B8"/>
    <w:multiLevelType w:val="hybridMultilevel"/>
    <w:tmpl w:val="AD72A3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646AA0"/>
    <w:multiLevelType w:val="hybridMultilevel"/>
    <w:tmpl w:val="A76C4FD6"/>
    <w:lvl w:ilvl="0" w:tplc="0410000F">
      <w:start w:val="1"/>
      <w:numFmt w:val="decimal"/>
      <w:lvlText w:val="%1."/>
      <w:lvlJc w:val="left"/>
      <w:pPr>
        <w:ind w:left="720" w:hanging="360"/>
      </w:pPr>
      <w:rPr>
        <w:rFonts w:cs="Times New Roman"/>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7" w15:restartNumberingAfterBreak="0">
    <w:nsid w:val="2AB6456D"/>
    <w:multiLevelType w:val="hybridMultilevel"/>
    <w:tmpl w:val="5380B81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D7230AD"/>
    <w:multiLevelType w:val="hybridMultilevel"/>
    <w:tmpl w:val="4E2A0CFC"/>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DAB23A7"/>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DDB5FB3"/>
    <w:multiLevelType w:val="hybridMultilevel"/>
    <w:tmpl w:val="5030BB6A"/>
    <w:lvl w:ilvl="0" w:tplc="04100001">
      <w:start w:val="1"/>
      <w:numFmt w:val="bullet"/>
      <w:lvlText w:val=""/>
      <w:lvlJc w:val="left"/>
      <w:pPr>
        <w:ind w:left="644"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1054577"/>
    <w:multiLevelType w:val="hybridMultilevel"/>
    <w:tmpl w:val="5F64E7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8852D0"/>
    <w:multiLevelType w:val="hybridMultilevel"/>
    <w:tmpl w:val="7812A7C8"/>
    <w:lvl w:ilvl="0" w:tplc="0410000F">
      <w:start w:val="1"/>
      <w:numFmt w:val="decimal"/>
      <w:lvlText w:val="%1."/>
      <w:lvlJc w:val="left"/>
      <w:pPr>
        <w:ind w:left="720" w:hanging="360"/>
      </w:pPr>
      <w:rPr>
        <w:rFonts w:cs="Times New Roman"/>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23" w15:restartNumberingAfterBreak="0">
    <w:nsid w:val="3E1B4F9E"/>
    <w:multiLevelType w:val="multilevel"/>
    <w:tmpl w:val="5ED0D038"/>
    <w:lvl w:ilvl="0">
      <w:start w:val="1"/>
      <w:numFmt w:val="decimal"/>
      <w:lvlText w:val="%1"/>
      <w:lvlJc w:val="left"/>
      <w:pPr>
        <w:tabs>
          <w:tab w:val="num" w:pos="450"/>
        </w:tabs>
        <w:ind w:left="450" w:hanging="450"/>
      </w:pPr>
      <w:rPr>
        <w:rFonts w:cs="Times New Roman" w:hint="default"/>
      </w:rPr>
    </w:lvl>
    <w:lvl w:ilvl="1">
      <w:start w:val="1"/>
      <w:numFmt w:val="decimal"/>
      <w:lvlText w:val="%1.%2"/>
      <w:lvlJc w:val="left"/>
      <w:pPr>
        <w:tabs>
          <w:tab w:val="num" w:pos="450"/>
        </w:tabs>
        <w:ind w:left="450" w:hanging="45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24" w15:restartNumberingAfterBreak="0">
    <w:nsid w:val="483E4647"/>
    <w:multiLevelType w:val="hybridMultilevel"/>
    <w:tmpl w:val="92401DBA"/>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FAB1FF7"/>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26" w15:restartNumberingAfterBreak="0">
    <w:nsid w:val="51975E68"/>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27" w15:restartNumberingAfterBreak="0">
    <w:nsid w:val="545C0962"/>
    <w:multiLevelType w:val="hybridMultilevel"/>
    <w:tmpl w:val="2ED61AD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7582589"/>
    <w:multiLevelType w:val="hybridMultilevel"/>
    <w:tmpl w:val="38D849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2FE6BC1"/>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69E13B1"/>
    <w:multiLevelType w:val="hybridMultilevel"/>
    <w:tmpl w:val="3D0ED6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7597D73"/>
    <w:multiLevelType w:val="hybridMultilevel"/>
    <w:tmpl w:val="A76C4FD6"/>
    <w:lvl w:ilvl="0" w:tplc="0410000F">
      <w:start w:val="1"/>
      <w:numFmt w:val="decimal"/>
      <w:lvlText w:val="%1."/>
      <w:lvlJc w:val="left"/>
      <w:pPr>
        <w:ind w:left="720" w:hanging="360"/>
      </w:pPr>
      <w:rPr>
        <w:rFonts w:cs="Times New Roman"/>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32" w15:restartNumberingAfterBreak="0">
    <w:nsid w:val="677E0C64"/>
    <w:multiLevelType w:val="hybridMultilevel"/>
    <w:tmpl w:val="152694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7FB6095"/>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34" w15:restartNumberingAfterBreak="0">
    <w:nsid w:val="685C6787"/>
    <w:multiLevelType w:val="hybridMultilevel"/>
    <w:tmpl w:val="F1165D6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BDF12B4"/>
    <w:multiLevelType w:val="multilevel"/>
    <w:tmpl w:val="5ED0D038"/>
    <w:lvl w:ilvl="0">
      <w:start w:val="1"/>
      <w:numFmt w:val="decimal"/>
      <w:lvlText w:val="%1"/>
      <w:lvlJc w:val="left"/>
      <w:pPr>
        <w:tabs>
          <w:tab w:val="num" w:pos="450"/>
        </w:tabs>
        <w:ind w:left="450" w:hanging="450"/>
      </w:pPr>
      <w:rPr>
        <w:rFonts w:cs="Times New Roman" w:hint="default"/>
      </w:rPr>
    </w:lvl>
    <w:lvl w:ilvl="1">
      <w:start w:val="1"/>
      <w:numFmt w:val="decimal"/>
      <w:lvlText w:val="%1.%2"/>
      <w:lvlJc w:val="left"/>
      <w:pPr>
        <w:tabs>
          <w:tab w:val="num" w:pos="450"/>
        </w:tabs>
        <w:ind w:left="450" w:hanging="45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36" w15:restartNumberingAfterBreak="0">
    <w:nsid w:val="6F3466B3"/>
    <w:multiLevelType w:val="hybridMultilevel"/>
    <w:tmpl w:val="ED9E7AC4"/>
    <w:lvl w:ilvl="0" w:tplc="50FC4E78">
      <w:start w:val="1"/>
      <w:numFmt w:val="bullet"/>
      <w:lvlText w:val=""/>
      <w:lvlJc w:val="left"/>
      <w:pPr>
        <w:tabs>
          <w:tab w:val="num" w:pos="0"/>
        </w:tabs>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FF26AD5"/>
    <w:multiLevelType w:val="hybridMultilevel"/>
    <w:tmpl w:val="3DD22412"/>
    <w:lvl w:ilvl="0" w:tplc="12884DDA">
      <w:start w:val="1"/>
      <w:numFmt w:val="decimal"/>
      <w:lvlText w:val="%1."/>
      <w:lvlJc w:val="left"/>
      <w:pPr>
        <w:ind w:left="1080" w:hanging="72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38" w15:restartNumberingAfterBreak="0">
    <w:nsid w:val="7222440E"/>
    <w:multiLevelType w:val="hybridMultilevel"/>
    <w:tmpl w:val="A8A655B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2C122AD"/>
    <w:multiLevelType w:val="hybridMultilevel"/>
    <w:tmpl w:val="F1A03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3B1304F"/>
    <w:multiLevelType w:val="multilevel"/>
    <w:tmpl w:val="F5984D8E"/>
    <w:lvl w:ilvl="0">
      <w:start w:val="1"/>
      <w:numFmt w:val="decimal"/>
      <w:lvlText w:val="%1."/>
      <w:lvlJc w:val="left"/>
      <w:pPr>
        <w:ind w:left="1080" w:hanging="72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800" w:hanging="144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2160" w:hanging="180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41" w15:restartNumberingAfterBreak="0">
    <w:nsid w:val="7A3643C3"/>
    <w:multiLevelType w:val="hybridMultilevel"/>
    <w:tmpl w:val="7EE463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A3D49F6"/>
    <w:multiLevelType w:val="multilevel"/>
    <w:tmpl w:val="AD72A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DD361DB"/>
    <w:multiLevelType w:val="hybridMultilevel"/>
    <w:tmpl w:val="98A098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8"/>
  </w:num>
  <w:num w:numId="4">
    <w:abstractNumId w:val="19"/>
  </w:num>
  <w:num w:numId="5">
    <w:abstractNumId w:val="34"/>
  </w:num>
  <w:num w:numId="6">
    <w:abstractNumId w:val="42"/>
  </w:num>
  <w:num w:numId="7">
    <w:abstractNumId w:val="12"/>
  </w:num>
  <w:num w:numId="8">
    <w:abstractNumId w:val="29"/>
  </w:num>
  <w:num w:numId="9">
    <w:abstractNumId w:val="6"/>
  </w:num>
  <w:num w:numId="10">
    <w:abstractNumId w:val="14"/>
  </w:num>
  <w:num w:numId="11">
    <w:abstractNumId w:val="38"/>
  </w:num>
  <w:num w:numId="12">
    <w:abstractNumId w:val="35"/>
  </w:num>
  <w:num w:numId="13">
    <w:abstractNumId w:val="23"/>
  </w:num>
  <w:num w:numId="14">
    <w:abstractNumId w:val="40"/>
  </w:num>
  <w:num w:numId="15">
    <w:abstractNumId w:val="37"/>
  </w:num>
  <w:num w:numId="16">
    <w:abstractNumId w:val="33"/>
  </w:num>
  <w:num w:numId="17">
    <w:abstractNumId w:val="25"/>
  </w:num>
  <w:num w:numId="18">
    <w:abstractNumId w:val="10"/>
  </w:num>
  <w:num w:numId="19">
    <w:abstractNumId w:val="26"/>
  </w:num>
  <w:num w:numId="20">
    <w:abstractNumId w:val="24"/>
  </w:num>
  <w:num w:numId="21">
    <w:abstractNumId w:val="1"/>
  </w:num>
  <w:num w:numId="22">
    <w:abstractNumId w:val="7"/>
  </w:num>
  <w:num w:numId="23">
    <w:abstractNumId w:val="17"/>
  </w:num>
  <w:num w:numId="24">
    <w:abstractNumId w:val="21"/>
  </w:num>
  <w:num w:numId="25">
    <w:abstractNumId w:val="0"/>
  </w:num>
  <w:num w:numId="26">
    <w:abstractNumId w:val="36"/>
  </w:num>
  <w:num w:numId="27">
    <w:abstractNumId w:val="18"/>
  </w:num>
  <w:num w:numId="28">
    <w:abstractNumId w:val="11"/>
  </w:num>
  <w:num w:numId="29">
    <w:abstractNumId w:val="32"/>
  </w:num>
  <w:num w:numId="30">
    <w:abstractNumId w:val="2"/>
  </w:num>
  <w:num w:numId="31">
    <w:abstractNumId w:val="27"/>
  </w:num>
  <w:num w:numId="32">
    <w:abstractNumId w:val="20"/>
  </w:num>
  <w:num w:numId="33">
    <w:abstractNumId w:val="43"/>
  </w:num>
  <w:num w:numId="34">
    <w:abstractNumId w:val="39"/>
  </w:num>
  <w:num w:numId="35">
    <w:abstractNumId w:val="31"/>
  </w:num>
  <w:num w:numId="36">
    <w:abstractNumId w:val="16"/>
  </w:num>
  <w:num w:numId="37">
    <w:abstractNumId w:val="3"/>
  </w:num>
  <w:num w:numId="38">
    <w:abstractNumId w:val="9"/>
  </w:num>
  <w:num w:numId="39">
    <w:abstractNumId w:val="4"/>
  </w:num>
  <w:num w:numId="40">
    <w:abstractNumId w:val="22"/>
  </w:num>
  <w:num w:numId="41">
    <w:abstractNumId w:val="41"/>
  </w:num>
  <w:num w:numId="42">
    <w:abstractNumId w:val="13"/>
  </w:num>
  <w:num w:numId="43">
    <w:abstractNumId w:val="28"/>
  </w:num>
  <w:num w:numId="44">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a D'Angelo">
    <w15:presenceInfo w15:providerId="Windows Live" w15:userId="4de5bf88c2ccb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B01"/>
    <w:rsid w:val="0000069A"/>
    <w:rsid w:val="00005CE9"/>
    <w:rsid w:val="000157E0"/>
    <w:rsid w:val="00015ABF"/>
    <w:rsid w:val="0002750D"/>
    <w:rsid w:val="00035AED"/>
    <w:rsid w:val="00050B77"/>
    <w:rsid w:val="00072E56"/>
    <w:rsid w:val="00073FBA"/>
    <w:rsid w:val="000779BA"/>
    <w:rsid w:val="00082B1B"/>
    <w:rsid w:val="00083437"/>
    <w:rsid w:val="00083AF4"/>
    <w:rsid w:val="00087448"/>
    <w:rsid w:val="00093B2D"/>
    <w:rsid w:val="0009471B"/>
    <w:rsid w:val="000A01C4"/>
    <w:rsid w:val="000A2718"/>
    <w:rsid w:val="000A6191"/>
    <w:rsid w:val="000A7BD8"/>
    <w:rsid w:val="000C092E"/>
    <w:rsid w:val="000C2290"/>
    <w:rsid w:val="000C4DEF"/>
    <w:rsid w:val="000D0196"/>
    <w:rsid w:val="000D4A12"/>
    <w:rsid w:val="000E6E8A"/>
    <w:rsid w:val="000F0010"/>
    <w:rsid w:val="000F5066"/>
    <w:rsid w:val="001003DC"/>
    <w:rsid w:val="00101392"/>
    <w:rsid w:val="00106E75"/>
    <w:rsid w:val="00113028"/>
    <w:rsid w:val="00124748"/>
    <w:rsid w:val="00126CAA"/>
    <w:rsid w:val="001344B7"/>
    <w:rsid w:val="0014773A"/>
    <w:rsid w:val="00182D27"/>
    <w:rsid w:val="001843FB"/>
    <w:rsid w:val="00193B67"/>
    <w:rsid w:val="00195514"/>
    <w:rsid w:val="001A1571"/>
    <w:rsid w:val="001A2497"/>
    <w:rsid w:val="001A3D12"/>
    <w:rsid w:val="001B1DDA"/>
    <w:rsid w:val="001B2D00"/>
    <w:rsid w:val="001B5BE1"/>
    <w:rsid w:val="001C2D6E"/>
    <w:rsid w:val="001C724E"/>
    <w:rsid w:val="001E2B19"/>
    <w:rsid w:val="001F5A22"/>
    <w:rsid w:val="001F5AF2"/>
    <w:rsid w:val="00226296"/>
    <w:rsid w:val="002349F9"/>
    <w:rsid w:val="002400B0"/>
    <w:rsid w:val="002403E1"/>
    <w:rsid w:val="00240A4A"/>
    <w:rsid w:val="0024158F"/>
    <w:rsid w:val="00261CCF"/>
    <w:rsid w:val="00263553"/>
    <w:rsid w:val="00263EFB"/>
    <w:rsid w:val="00281025"/>
    <w:rsid w:val="00290F72"/>
    <w:rsid w:val="002926CA"/>
    <w:rsid w:val="002C4665"/>
    <w:rsid w:val="002C5B9E"/>
    <w:rsid w:val="002F0395"/>
    <w:rsid w:val="002F0457"/>
    <w:rsid w:val="002F41E9"/>
    <w:rsid w:val="002F4FB7"/>
    <w:rsid w:val="003037DE"/>
    <w:rsid w:val="003046D0"/>
    <w:rsid w:val="003130A9"/>
    <w:rsid w:val="00336DC5"/>
    <w:rsid w:val="00342CA3"/>
    <w:rsid w:val="003511B0"/>
    <w:rsid w:val="00360040"/>
    <w:rsid w:val="003612FA"/>
    <w:rsid w:val="00363188"/>
    <w:rsid w:val="00364ABC"/>
    <w:rsid w:val="00374CA7"/>
    <w:rsid w:val="00377348"/>
    <w:rsid w:val="00383CBE"/>
    <w:rsid w:val="003957FF"/>
    <w:rsid w:val="0039768B"/>
    <w:rsid w:val="003C0719"/>
    <w:rsid w:val="003C1370"/>
    <w:rsid w:val="003C2C95"/>
    <w:rsid w:val="003D2B79"/>
    <w:rsid w:val="003F14C9"/>
    <w:rsid w:val="003F2F98"/>
    <w:rsid w:val="003F65C3"/>
    <w:rsid w:val="0040486B"/>
    <w:rsid w:val="00407EAD"/>
    <w:rsid w:val="00412357"/>
    <w:rsid w:val="00414173"/>
    <w:rsid w:val="00424463"/>
    <w:rsid w:val="00427423"/>
    <w:rsid w:val="00437E35"/>
    <w:rsid w:val="00442B4F"/>
    <w:rsid w:val="00443ACF"/>
    <w:rsid w:val="00443D46"/>
    <w:rsid w:val="00470A96"/>
    <w:rsid w:val="00471B01"/>
    <w:rsid w:val="0047226A"/>
    <w:rsid w:val="004738E4"/>
    <w:rsid w:val="00476C3E"/>
    <w:rsid w:val="004801C0"/>
    <w:rsid w:val="004820EA"/>
    <w:rsid w:val="004A222D"/>
    <w:rsid w:val="004A2F4C"/>
    <w:rsid w:val="004A5D2E"/>
    <w:rsid w:val="004B5F92"/>
    <w:rsid w:val="004C05A2"/>
    <w:rsid w:val="004C2C12"/>
    <w:rsid w:val="004D31BE"/>
    <w:rsid w:val="004D4989"/>
    <w:rsid w:val="004F7E6E"/>
    <w:rsid w:val="00507638"/>
    <w:rsid w:val="00513A1E"/>
    <w:rsid w:val="005263FC"/>
    <w:rsid w:val="00527A3C"/>
    <w:rsid w:val="00530F94"/>
    <w:rsid w:val="00532021"/>
    <w:rsid w:val="0054522B"/>
    <w:rsid w:val="00561D80"/>
    <w:rsid w:val="00596961"/>
    <w:rsid w:val="005A01D7"/>
    <w:rsid w:val="005A32A7"/>
    <w:rsid w:val="005B12E3"/>
    <w:rsid w:val="005C5631"/>
    <w:rsid w:val="005C66D9"/>
    <w:rsid w:val="005D310D"/>
    <w:rsid w:val="005D369E"/>
    <w:rsid w:val="005D6D61"/>
    <w:rsid w:val="005E1837"/>
    <w:rsid w:val="005F235A"/>
    <w:rsid w:val="005F4CCD"/>
    <w:rsid w:val="006115BF"/>
    <w:rsid w:val="006135E9"/>
    <w:rsid w:val="006168A3"/>
    <w:rsid w:val="00631522"/>
    <w:rsid w:val="00646EB3"/>
    <w:rsid w:val="00661830"/>
    <w:rsid w:val="006636E1"/>
    <w:rsid w:val="006640A7"/>
    <w:rsid w:val="00664B10"/>
    <w:rsid w:val="00665F55"/>
    <w:rsid w:val="006750E4"/>
    <w:rsid w:val="00675622"/>
    <w:rsid w:val="0068189B"/>
    <w:rsid w:val="00685728"/>
    <w:rsid w:val="0069716B"/>
    <w:rsid w:val="006D2B66"/>
    <w:rsid w:val="006F14C2"/>
    <w:rsid w:val="006F76A4"/>
    <w:rsid w:val="00700C34"/>
    <w:rsid w:val="007077C6"/>
    <w:rsid w:val="00722924"/>
    <w:rsid w:val="00737F24"/>
    <w:rsid w:val="0075451D"/>
    <w:rsid w:val="0075497C"/>
    <w:rsid w:val="00756BB2"/>
    <w:rsid w:val="007603E0"/>
    <w:rsid w:val="007700B8"/>
    <w:rsid w:val="007709B6"/>
    <w:rsid w:val="007730F9"/>
    <w:rsid w:val="007762B7"/>
    <w:rsid w:val="00776495"/>
    <w:rsid w:val="007A0051"/>
    <w:rsid w:val="007A0990"/>
    <w:rsid w:val="007A5EF1"/>
    <w:rsid w:val="007B0222"/>
    <w:rsid w:val="007B02BD"/>
    <w:rsid w:val="007B2EF5"/>
    <w:rsid w:val="007B68A3"/>
    <w:rsid w:val="007C0F79"/>
    <w:rsid w:val="007D5861"/>
    <w:rsid w:val="007F4CD5"/>
    <w:rsid w:val="00802067"/>
    <w:rsid w:val="00802FCF"/>
    <w:rsid w:val="00803511"/>
    <w:rsid w:val="00803BC0"/>
    <w:rsid w:val="00810290"/>
    <w:rsid w:val="00812BAE"/>
    <w:rsid w:val="00817051"/>
    <w:rsid w:val="00820656"/>
    <w:rsid w:val="00830878"/>
    <w:rsid w:val="00837E2C"/>
    <w:rsid w:val="00840AD4"/>
    <w:rsid w:val="00843B6A"/>
    <w:rsid w:val="008465A5"/>
    <w:rsid w:val="00847B89"/>
    <w:rsid w:val="00852B59"/>
    <w:rsid w:val="008544DC"/>
    <w:rsid w:val="00860979"/>
    <w:rsid w:val="00865B2A"/>
    <w:rsid w:val="00866355"/>
    <w:rsid w:val="008704D6"/>
    <w:rsid w:val="0087056A"/>
    <w:rsid w:val="00874D8B"/>
    <w:rsid w:val="00876447"/>
    <w:rsid w:val="00881C53"/>
    <w:rsid w:val="008A1BC8"/>
    <w:rsid w:val="008A2194"/>
    <w:rsid w:val="008A4412"/>
    <w:rsid w:val="008A4DE7"/>
    <w:rsid w:val="008B1DE1"/>
    <w:rsid w:val="008B4FA7"/>
    <w:rsid w:val="008B5C2B"/>
    <w:rsid w:val="008C2141"/>
    <w:rsid w:val="008D19AF"/>
    <w:rsid w:val="008E06DD"/>
    <w:rsid w:val="008E1E31"/>
    <w:rsid w:val="008E582C"/>
    <w:rsid w:val="008E7F83"/>
    <w:rsid w:val="008F7B36"/>
    <w:rsid w:val="00900B3C"/>
    <w:rsid w:val="0090262F"/>
    <w:rsid w:val="00903407"/>
    <w:rsid w:val="00904376"/>
    <w:rsid w:val="00912662"/>
    <w:rsid w:val="009131BF"/>
    <w:rsid w:val="0091609C"/>
    <w:rsid w:val="00917858"/>
    <w:rsid w:val="009304A1"/>
    <w:rsid w:val="00930DC1"/>
    <w:rsid w:val="00934699"/>
    <w:rsid w:val="009416B2"/>
    <w:rsid w:val="0094511E"/>
    <w:rsid w:val="00946403"/>
    <w:rsid w:val="00957D83"/>
    <w:rsid w:val="0096349E"/>
    <w:rsid w:val="00971FB8"/>
    <w:rsid w:val="009835BD"/>
    <w:rsid w:val="00996CA0"/>
    <w:rsid w:val="009A71EE"/>
    <w:rsid w:val="009B6D9E"/>
    <w:rsid w:val="009D4FB4"/>
    <w:rsid w:val="009D7859"/>
    <w:rsid w:val="009E05A7"/>
    <w:rsid w:val="009E5EA0"/>
    <w:rsid w:val="009F32C5"/>
    <w:rsid w:val="00A0574A"/>
    <w:rsid w:val="00A26200"/>
    <w:rsid w:val="00A2698A"/>
    <w:rsid w:val="00A36BED"/>
    <w:rsid w:val="00A414D2"/>
    <w:rsid w:val="00A42FDF"/>
    <w:rsid w:val="00A65661"/>
    <w:rsid w:val="00A67260"/>
    <w:rsid w:val="00A71428"/>
    <w:rsid w:val="00A935BE"/>
    <w:rsid w:val="00A938BA"/>
    <w:rsid w:val="00AA0A4A"/>
    <w:rsid w:val="00AA3EE2"/>
    <w:rsid w:val="00AA40E7"/>
    <w:rsid w:val="00AC6DF4"/>
    <w:rsid w:val="00AD554A"/>
    <w:rsid w:val="00B03715"/>
    <w:rsid w:val="00B07FA1"/>
    <w:rsid w:val="00B13FA1"/>
    <w:rsid w:val="00B15731"/>
    <w:rsid w:val="00B17D1D"/>
    <w:rsid w:val="00B42778"/>
    <w:rsid w:val="00B52350"/>
    <w:rsid w:val="00B533FF"/>
    <w:rsid w:val="00B628F4"/>
    <w:rsid w:val="00B70479"/>
    <w:rsid w:val="00B70751"/>
    <w:rsid w:val="00B73A94"/>
    <w:rsid w:val="00B84F28"/>
    <w:rsid w:val="00BA2912"/>
    <w:rsid w:val="00BB52C8"/>
    <w:rsid w:val="00BB693F"/>
    <w:rsid w:val="00BC0350"/>
    <w:rsid w:val="00BD00FA"/>
    <w:rsid w:val="00BD4C2A"/>
    <w:rsid w:val="00BD56BD"/>
    <w:rsid w:val="00BD5870"/>
    <w:rsid w:val="00BD6C0A"/>
    <w:rsid w:val="00BD6D74"/>
    <w:rsid w:val="00BF26A1"/>
    <w:rsid w:val="00BF620D"/>
    <w:rsid w:val="00C02C14"/>
    <w:rsid w:val="00C10464"/>
    <w:rsid w:val="00C12C78"/>
    <w:rsid w:val="00C1496A"/>
    <w:rsid w:val="00C21CF2"/>
    <w:rsid w:val="00C22ADE"/>
    <w:rsid w:val="00C37553"/>
    <w:rsid w:val="00C37CA0"/>
    <w:rsid w:val="00C42E0F"/>
    <w:rsid w:val="00C442B2"/>
    <w:rsid w:val="00C462D4"/>
    <w:rsid w:val="00C5124C"/>
    <w:rsid w:val="00C538F1"/>
    <w:rsid w:val="00C621E3"/>
    <w:rsid w:val="00C64B45"/>
    <w:rsid w:val="00C757E2"/>
    <w:rsid w:val="00C8057B"/>
    <w:rsid w:val="00C8179D"/>
    <w:rsid w:val="00C81DC8"/>
    <w:rsid w:val="00C830CA"/>
    <w:rsid w:val="00C906ED"/>
    <w:rsid w:val="00C975CD"/>
    <w:rsid w:val="00CA4048"/>
    <w:rsid w:val="00CB5AA0"/>
    <w:rsid w:val="00CC2077"/>
    <w:rsid w:val="00CF3DB8"/>
    <w:rsid w:val="00CF4A62"/>
    <w:rsid w:val="00D0710D"/>
    <w:rsid w:val="00D13962"/>
    <w:rsid w:val="00D139F5"/>
    <w:rsid w:val="00D1438C"/>
    <w:rsid w:val="00D272C6"/>
    <w:rsid w:val="00D34382"/>
    <w:rsid w:val="00D357C2"/>
    <w:rsid w:val="00D37BC0"/>
    <w:rsid w:val="00D4562F"/>
    <w:rsid w:val="00D77AC5"/>
    <w:rsid w:val="00D82C97"/>
    <w:rsid w:val="00D85634"/>
    <w:rsid w:val="00D91BB6"/>
    <w:rsid w:val="00D92318"/>
    <w:rsid w:val="00D96840"/>
    <w:rsid w:val="00DB28FC"/>
    <w:rsid w:val="00DB40A9"/>
    <w:rsid w:val="00DB5754"/>
    <w:rsid w:val="00DB7968"/>
    <w:rsid w:val="00DC2713"/>
    <w:rsid w:val="00DC7840"/>
    <w:rsid w:val="00DD2C8D"/>
    <w:rsid w:val="00DD7C24"/>
    <w:rsid w:val="00DE1224"/>
    <w:rsid w:val="00DE2014"/>
    <w:rsid w:val="00DE2928"/>
    <w:rsid w:val="00DE3B57"/>
    <w:rsid w:val="00DE4AE4"/>
    <w:rsid w:val="00DE4FD9"/>
    <w:rsid w:val="00DE5642"/>
    <w:rsid w:val="00DF33A4"/>
    <w:rsid w:val="00E0268A"/>
    <w:rsid w:val="00E048C4"/>
    <w:rsid w:val="00E04A79"/>
    <w:rsid w:val="00E04CD9"/>
    <w:rsid w:val="00E15330"/>
    <w:rsid w:val="00E16E28"/>
    <w:rsid w:val="00E213BF"/>
    <w:rsid w:val="00E33546"/>
    <w:rsid w:val="00E3741F"/>
    <w:rsid w:val="00E37445"/>
    <w:rsid w:val="00E44016"/>
    <w:rsid w:val="00E4636F"/>
    <w:rsid w:val="00E5639C"/>
    <w:rsid w:val="00E65C2D"/>
    <w:rsid w:val="00E67651"/>
    <w:rsid w:val="00E727E4"/>
    <w:rsid w:val="00E730DE"/>
    <w:rsid w:val="00E75697"/>
    <w:rsid w:val="00E855FE"/>
    <w:rsid w:val="00E85E07"/>
    <w:rsid w:val="00E921D2"/>
    <w:rsid w:val="00EA6958"/>
    <w:rsid w:val="00EB4604"/>
    <w:rsid w:val="00EC7A0C"/>
    <w:rsid w:val="00ED0CA0"/>
    <w:rsid w:val="00ED177C"/>
    <w:rsid w:val="00ED25DB"/>
    <w:rsid w:val="00ED46F1"/>
    <w:rsid w:val="00EE1D78"/>
    <w:rsid w:val="00EE3400"/>
    <w:rsid w:val="00EE5B22"/>
    <w:rsid w:val="00EF4388"/>
    <w:rsid w:val="00F06892"/>
    <w:rsid w:val="00F14643"/>
    <w:rsid w:val="00F3179D"/>
    <w:rsid w:val="00F362EE"/>
    <w:rsid w:val="00F4007F"/>
    <w:rsid w:val="00F4399E"/>
    <w:rsid w:val="00F46A55"/>
    <w:rsid w:val="00F55D02"/>
    <w:rsid w:val="00F567D8"/>
    <w:rsid w:val="00F572ED"/>
    <w:rsid w:val="00F65D77"/>
    <w:rsid w:val="00F77499"/>
    <w:rsid w:val="00F820B6"/>
    <w:rsid w:val="00F82D7E"/>
    <w:rsid w:val="00F871C8"/>
    <w:rsid w:val="00F90DAF"/>
    <w:rsid w:val="00F953C5"/>
    <w:rsid w:val="00FA4DDB"/>
    <w:rsid w:val="00FA5971"/>
    <w:rsid w:val="00FB01EB"/>
    <w:rsid w:val="00FB07A4"/>
    <w:rsid w:val="00FC0B19"/>
    <w:rsid w:val="00FC3499"/>
    <w:rsid w:val="00FC3BF3"/>
    <w:rsid w:val="00FD1639"/>
    <w:rsid w:val="00FE44B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21DFCB4"/>
  <w14:defaultImageDpi w14:val="0"/>
  <w15:docId w15:val="{E369C35D-3247-47AE-9372-76460C7EC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uiPriority="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sz w:val="24"/>
      <w:szCs w:val="24"/>
      <w:lang w:val="en-US" w:eastAsia="en-US"/>
    </w:rPr>
  </w:style>
  <w:style w:type="paragraph" w:styleId="Titolo1">
    <w:name w:val="heading 1"/>
    <w:basedOn w:val="Normale"/>
    <w:next w:val="Normale"/>
    <w:link w:val="Titolo1Carattere"/>
    <w:uiPriority w:val="99"/>
    <w:qFormat/>
    <w:rsid w:val="00B533FF"/>
    <w:pPr>
      <w:keepNext/>
      <w:spacing w:before="240" w:after="60"/>
      <w:outlineLvl w:val="0"/>
    </w:pPr>
    <w:rPr>
      <w:rFonts w:ascii="Arial" w:hAnsi="Arial" w:cs="Arial"/>
      <w:b/>
      <w:bCs/>
      <w:kern w:val="32"/>
      <w:sz w:val="32"/>
      <w:szCs w:val="32"/>
    </w:rPr>
  </w:style>
  <w:style w:type="paragraph" w:styleId="Titolo2">
    <w:name w:val="heading 2"/>
    <w:basedOn w:val="Normale"/>
    <w:next w:val="Normale"/>
    <w:link w:val="Titolo2Carattere"/>
    <w:uiPriority w:val="99"/>
    <w:qFormat/>
    <w:rsid w:val="00ED177C"/>
    <w:pPr>
      <w:keepNext/>
      <w:spacing w:before="240" w:after="60"/>
      <w:outlineLvl w:val="1"/>
    </w:pPr>
    <w:rPr>
      <w:rFonts w:ascii="Arial" w:hAnsi="Arial" w:cs="Arial"/>
      <w:b/>
      <w:bCs/>
      <w:i/>
      <w:iCs/>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locked/>
    <w:rPr>
      <w:rFonts w:ascii="Cambria" w:hAnsi="Cambria" w:cs="Times New Roman"/>
      <w:b/>
      <w:bCs/>
      <w:kern w:val="32"/>
      <w:sz w:val="32"/>
      <w:szCs w:val="32"/>
      <w:lang w:val="en-US" w:eastAsia="en-US"/>
    </w:rPr>
  </w:style>
  <w:style w:type="character" w:customStyle="1" w:styleId="Titolo2Carattere">
    <w:name w:val="Titolo 2 Carattere"/>
    <w:basedOn w:val="Carpredefinitoparagrafo"/>
    <w:link w:val="Titolo2"/>
    <w:uiPriority w:val="9"/>
    <w:semiHidden/>
    <w:locked/>
    <w:rPr>
      <w:rFonts w:ascii="Cambria" w:hAnsi="Cambria" w:cs="Times New Roman"/>
      <w:b/>
      <w:bCs/>
      <w:i/>
      <w:iCs/>
      <w:sz w:val="28"/>
      <w:szCs w:val="28"/>
      <w:lang w:val="en-US" w:eastAsia="en-US"/>
    </w:rPr>
  </w:style>
  <w:style w:type="table" w:styleId="Grigliatabella">
    <w:name w:val="Table Grid"/>
    <w:basedOn w:val="Tabellanormale"/>
    <w:uiPriority w:val="39"/>
    <w:rsid w:val="00471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Intestazione">
    <w:name w:val="header"/>
    <w:basedOn w:val="Normale"/>
    <w:link w:val="IntestazioneCarattere"/>
    <w:uiPriority w:val="99"/>
    <w:unhideWhenUsed/>
    <w:rsid w:val="00803511"/>
    <w:pPr>
      <w:tabs>
        <w:tab w:val="center" w:pos="4819"/>
        <w:tab w:val="right" w:pos="9638"/>
      </w:tabs>
    </w:pPr>
  </w:style>
  <w:style w:type="character" w:customStyle="1" w:styleId="IntestazioneCarattere">
    <w:name w:val="Intestazione Carattere"/>
    <w:basedOn w:val="Carpredefinitoparagrafo"/>
    <w:link w:val="Intestazione"/>
    <w:uiPriority w:val="99"/>
    <w:locked/>
    <w:rsid w:val="00803511"/>
    <w:rPr>
      <w:rFonts w:cs="Times New Roman"/>
      <w:sz w:val="24"/>
      <w:szCs w:val="24"/>
      <w:lang w:val="en-US" w:eastAsia="en-US"/>
    </w:rPr>
  </w:style>
  <w:style w:type="paragraph" w:styleId="Pidipagina">
    <w:name w:val="footer"/>
    <w:basedOn w:val="Normale"/>
    <w:link w:val="PidipaginaCarattere"/>
    <w:uiPriority w:val="99"/>
    <w:unhideWhenUsed/>
    <w:rsid w:val="00803511"/>
    <w:pPr>
      <w:tabs>
        <w:tab w:val="center" w:pos="4819"/>
        <w:tab w:val="right" w:pos="9638"/>
      </w:tabs>
    </w:pPr>
  </w:style>
  <w:style w:type="character" w:customStyle="1" w:styleId="PidipaginaCarattere">
    <w:name w:val="Piè di pagina Carattere"/>
    <w:basedOn w:val="Carpredefinitoparagrafo"/>
    <w:link w:val="Pidipagina"/>
    <w:uiPriority w:val="99"/>
    <w:locked/>
    <w:rsid w:val="00803511"/>
    <w:rPr>
      <w:rFonts w:cs="Times New Roman"/>
      <w:sz w:val="24"/>
      <w:szCs w:val="24"/>
      <w:lang w:val="en-US" w:eastAsia="en-US"/>
    </w:rPr>
  </w:style>
  <w:style w:type="paragraph" w:styleId="Testofumetto">
    <w:name w:val="Balloon Text"/>
    <w:basedOn w:val="Normale"/>
    <w:link w:val="TestofumettoCarattere"/>
    <w:uiPriority w:val="99"/>
    <w:semiHidden/>
    <w:unhideWhenUsed/>
    <w:rsid w:val="00803511"/>
    <w:rPr>
      <w:rFonts w:ascii="Tahoma" w:hAnsi="Tahoma" w:cs="Tahoma"/>
      <w:sz w:val="16"/>
      <w:szCs w:val="16"/>
    </w:rPr>
  </w:style>
  <w:style w:type="character" w:customStyle="1" w:styleId="TestofumettoCarattere">
    <w:name w:val="Testo fumetto Carattere"/>
    <w:basedOn w:val="Carpredefinitoparagrafo"/>
    <w:link w:val="Testofumetto"/>
    <w:uiPriority w:val="99"/>
    <w:semiHidden/>
    <w:locked/>
    <w:rsid w:val="00803511"/>
    <w:rPr>
      <w:rFonts w:ascii="Tahoma" w:hAnsi="Tahoma" w:cs="Tahoma"/>
      <w:sz w:val="16"/>
      <w:szCs w:val="16"/>
      <w:lang w:val="en-US" w:eastAsia="en-US"/>
    </w:rPr>
  </w:style>
  <w:style w:type="paragraph" w:styleId="Testonotaapidipagina">
    <w:name w:val="footnote text"/>
    <w:basedOn w:val="Normale"/>
    <w:link w:val="TestonotaapidipaginaCarattere"/>
    <w:uiPriority w:val="99"/>
    <w:semiHidden/>
    <w:unhideWhenUsed/>
    <w:rsid w:val="00A36BED"/>
    <w:rPr>
      <w:sz w:val="20"/>
      <w:szCs w:val="20"/>
    </w:rPr>
  </w:style>
  <w:style w:type="character" w:customStyle="1" w:styleId="TestonotaapidipaginaCarattere">
    <w:name w:val="Testo nota a piè di pagina Carattere"/>
    <w:basedOn w:val="Carpredefinitoparagrafo"/>
    <w:link w:val="Testonotaapidipagina"/>
    <w:uiPriority w:val="99"/>
    <w:semiHidden/>
    <w:locked/>
    <w:rsid w:val="00A36BED"/>
    <w:rPr>
      <w:rFonts w:cs="Times New Roman"/>
      <w:lang w:val="en-US" w:eastAsia="en-US"/>
    </w:rPr>
  </w:style>
  <w:style w:type="character" w:styleId="Rimandonotaapidipagina">
    <w:name w:val="footnote reference"/>
    <w:basedOn w:val="Carpredefinitoparagrafo"/>
    <w:uiPriority w:val="99"/>
    <w:semiHidden/>
    <w:unhideWhenUsed/>
    <w:rsid w:val="00A36BED"/>
    <w:rPr>
      <w:rFonts w:cs="Times New Roman"/>
      <w:vertAlign w:val="superscript"/>
    </w:rPr>
  </w:style>
  <w:style w:type="paragraph" w:styleId="Titolo">
    <w:name w:val="Title"/>
    <w:basedOn w:val="Normale"/>
    <w:next w:val="Normale"/>
    <w:link w:val="TitoloCarattere"/>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oloCarattere">
    <w:name w:val="Titolo Carattere"/>
    <w:basedOn w:val="Carpredefinitoparagrafo"/>
    <w:link w:val="Titolo"/>
    <w:uiPriority w:val="10"/>
    <w:locked/>
    <w:rsid w:val="00ED46F1"/>
    <w:rPr>
      <w:rFonts w:ascii="Cambria" w:hAnsi="Cambria" w:cs="Times New Roman"/>
      <w:color w:val="17365D"/>
      <w:spacing w:val="5"/>
      <w:kern w:val="28"/>
      <w:sz w:val="52"/>
      <w:szCs w:val="52"/>
      <w:lang w:val="en-US" w:eastAsia="en-US"/>
    </w:rPr>
  </w:style>
  <w:style w:type="character" w:styleId="Enfasiintensa">
    <w:name w:val="Intense Emphasis"/>
    <w:basedOn w:val="Carpredefinitoparagrafo"/>
    <w:uiPriority w:val="21"/>
    <w:qFormat/>
    <w:rsid w:val="00ED0CA0"/>
    <w:rPr>
      <w:rFonts w:cs="Times New Roman"/>
      <w:b/>
      <w:bCs/>
      <w:i/>
      <w:iCs/>
      <w:color w:val="4F81BD"/>
    </w:rPr>
  </w:style>
  <w:style w:type="paragraph" w:styleId="NormaleWeb">
    <w:name w:val="Normal (Web)"/>
    <w:basedOn w:val="Normale"/>
    <w:uiPriority w:val="99"/>
    <w:rsid w:val="00DE1224"/>
    <w:pPr>
      <w:suppressAutoHyphens/>
      <w:spacing w:before="280" w:after="280"/>
    </w:pPr>
    <w:rPr>
      <w:lang w:eastAsia="th-TH" w:bidi="th-TH"/>
    </w:rPr>
  </w:style>
  <w:style w:type="paragraph" w:styleId="Paragrafoelenco">
    <w:name w:val="List Paragraph"/>
    <w:basedOn w:val="Normale"/>
    <w:uiPriority w:val="34"/>
    <w:qFormat/>
    <w:rsid w:val="009131BF"/>
    <w:pPr>
      <w:spacing w:after="200" w:line="276" w:lineRule="auto"/>
      <w:ind w:left="720"/>
      <w:contextualSpacing/>
    </w:pPr>
    <w:rPr>
      <w:rFonts w:ascii="Calibri" w:hAnsi="Calibri"/>
      <w:sz w:val="22"/>
      <w:szCs w:val="22"/>
    </w:rPr>
  </w:style>
  <w:style w:type="paragraph" w:styleId="Titolosommario">
    <w:name w:val="TOC Heading"/>
    <w:basedOn w:val="Titolo1"/>
    <w:next w:val="Normale"/>
    <w:uiPriority w:val="39"/>
    <w:unhideWhenUsed/>
    <w:qFormat/>
    <w:rsid w:val="00900B3C"/>
    <w:pPr>
      <w:keepLines/>
      <w:spacing w:after="0" w:line="259" w:lineRule="auto"/>
      <w:outlineLvl w:val="9"/>
    </w:pPr>
    <w:rPr>
      <w:rFonts w:ascii="Calibri Light" w:hAnsi="Calibri Light" w:cs="Times New Roman"/>
      <w:b w:val="0"/>
      <w:bCs w:val="0"/>
      <w:color w:val="2E74B5"/>
      <w:kern w:val="0"/>
      <w:lang w:val="it-IT" w:eastAsia="it-IT"/>
    </w:rPr>
  </w:style>
  <w:style w:type="paragraph" w:styleId="Sommario2">
    <w:name w:val="toc 2"/>
    <w:basedOn w:val="Normale"/>
    <w:next w:val="Normale"/>
    <w:autoRedefine/>
    <w:uiPriority w:val="39"/>
    <w:unhideWhenUsed/>
    <w:rsid w:val="000A6191"/>
    <w:pPr>
      <w:tabs>
        <w:tab w:val="right" w:leader="dot" w:pos="8640"/>
      </w:tabs>
      <w:spacing w:after="100" w:line="259" w:lineRule="auto"/>
      <w:ind w:left="216"/>
      <w:pPrChange w:id="0" w:author="Andrea D'Angelo" w:date="2019-01-20T14:17:00Z">
        <w:pPr>
          <w:tabs>
            <w:tab w:val="right" w:leader="dot" w:pos="8640"/>
          </w:tabs>
          <w:spacing w:after="100" w:line="259" w:lineRule="auto"/>
          <w:ind w:left="216"/>
        </w:pPr>
      </w:pPrChange>
    </w:pPr>
    <w:rPr>
      <w:rFonts w:ascii="Calibri" w:hAnsi="Calibri"/>
      <w:sz w:val="22"/>
      <w:szCs w:val="22"/>
      <w:lang w:val="it-IT" w:eastAsia="it-IT"/>
      <w:rPrChange w:id="0" w:author="Andrea D'Angelo" w:date="2019-01-20T14:17:00Z">
        <w:rPr>
          <w:rFonts w:ascii="Calibri" w:hAnsi="Calibri"/>
          <w:sz w:val="22"/>
          <w:szCs w:val="22"/>
          <w:lang w:val="it-IT" w:eastAsia="it-IT" w:bidi="ar-SA"/>
        </w:rPr>
      </w:rPrChange>
    </w:rPr>
  </w:style>
  <w:style w:type="paragraph" w:styleId="Sommario1">
    <w:name w:val="toc 1"/>
    <w:basedOn w:val="Normale"/>
    <w:next w:val="Normale"/>
    <w:autoRedefine/>
    <w:uiPriority w:val="39"/>
    <w:unhideWhenUsed/>
    <w:rsid w:val="000A6191"/>
    <w:pPr>
      <w:tabs>
        <w:tab w:val="right" w:leader="dot" w:pos="8640"/>
      </w:tabs>
      <w:spacing w:after="100" w:line="259" w:lineRule="auto"/>
      <w:pPrChange w:id="1" w:author="Andrea D'Angelo" w:date="2019-01-20T14:16:00Z">
        <w:pPr>
          <w:spacing w:after="100" w:line="259" w:lineRule="auto"/>
        </w:pPr>
      </w:pPrChange>
    </w:pPr>
    <w:rPr>
      <w:rFonts w:ascii="Calibri" w:hAnsi="Calibri"/>
      <w:sz w:val="22"/>
      <w:szCs w:val="22"/>
      <w:lang w:val="it-IT" w:eastAsia="it-IT"/>
      <w:rPrChange w:id="1" w:author="Andrea D'Angelo" w:date="2019-01-20T14:16:00Z">
        <w:rPr>
          <w:rFonts w:ascii="Calibri" w:hAnsi="Calibri"/>
          <w:sz w:val="22"/>
          <w:szCs w:val="22"/>
          <w:lang w:val="it-IT" w:eastAsia="it-IT" w:bidi="ar-SA"/>
        </w:rPr>
      </w:rPrChange>
    </w:rPr>
  </w:style>
  <w:style w:type="paragraph" w:styleId="Sommario3">
    <w:name w:val="toc 3"/>
    <w:basedOn w:val="Normale"/>
    <w:next w:val="Normale"/>
    <w:autoRedefine/>
    <w:uiPriority w:val="39"/>
    <w:unhideWhenUsed/>
    <w:rsid w:val="00900B3C"/>
    <w:pPr>
      <w:spacing w:after="100" w:line="259" w:lineRule="auto"/>
      <w:ind w:left="440"/>
    </w:pPr>
    <w:rPr>
      <w:rFonts w:ascii="Calibri" w:hAnsi="Calibri"/>
      <w:sz w:val="22"/>
      <w:szCs w:val="22"/>
      <w:lang w:val="it-IT" w:eastAsia="it-IT"/>
    </w:rPr>
  </w:style>
  <w:style w:type="character" w:styleId="Collegamentoipertestuale">
    <w:name w:val="Hyperlink"/>
    <w:basedOn w:val="Carpredefinitoparagrafo"/>
    <w:uiPriority w:val="99"/>
    <w:rsid w:val="00865B2A"/>
    <w:rPr>
      <w:rFonts w:cs="Times New Roman"/>
      <w:color w:val="0000FF" w:themeColor="hyperlink"/>
      <w:u w:val="single"/>
    </w:rPr>
  </w:style>
  <w:style w:type="character" w:styleId="Menzionenonrisolta">
    <w:name w:val="Unresolved Mention"/>
    <w:basedOn w:val="Carpredefinitoparagrafo"/>
    <w:uiPriority w:val="99"/>
    <w:semiHidden/>
    <w:unhideWhenUsed/>
    <w:rsid w:val="00865B2A"/>
    <w:rPr>
      <w:rFonts w:cs="Times New Roman"/>
      <w:color w:val="808080"/>
      <w:shd w:val="clear" w:color="auto" w:fill="E6E6E6"/>
    </w:rPr>
  </w:style>
  <w:style w:type="paragraph" w:customStyle="1" w:styleId="Standard">
    <w:name w:val="Standard"/>
    <w:rsid w:val="00CF4A62"/>
    <w:pPr>
      <w:suppressAutoHyphens/>
      <w:autoSpaceDN w:val="0"/>
    </w:pPr>
    <w:rPr>
      <w:kern w:val="3"/>
      <w:sz w:val="24"/>
      <w:szCs w:val="24"/>
      <w:lang w:val="en-US" w:eastAsia="en-US"/>
    </w:rPr>
  </w:style>
  <w:style w:type="paragraph" w:styleId="PreformattatoHTML">
    <w:name w:val="HTML Preformatted"/>
    <w:basedOn w:val="Normale"/>
    <w:link w:val="PreformattatoHTMLCarattere"/>
    <w:uiPriority w:val="99"/>
    <w:unhideWhenUsed/>
    <w:rsid w:val="00526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it-IT" w:eastAsia="it-IT"/>
    </w:rPr>
  </w:style>
  <w:style w:type="character" w:customStyle="1" w:styleId="PreformattatoHTMLCarattere">
    <w:name w:val="Preformattato HTML Carattere"/>
    <w:basedOn w:val="Carpredefinitoparagrafo"/>
    <w:link w:val="PreformattatoHTML"/>
    <w:uiPriority w:val="99"/>
    <w:locked/>
    <w:rsid w:val="005263FC"/>
    <w:rPr>
      <w:rFonts w:ascii="Courier New" w:hAnsi="Courier New" w:cs="Courier New"/>
    </w:rPr>
  </w:style>
  <w:style w:type="character" w:customStyle="1" w:styleId="tlid-translation">
    <w:name w:val="tlid-translation"/>
    <w:rsid w:val="005263FC"/>
  </w:style>
  <w:style w:type="paragraph" w:styleId="Revisione">
    <w:name w:val="Revision"/>
    <w:hidden/>
    <w:uiPriority w:val="99"/>
    <w:semiHidden/>
    <w:rsid w:val="00E213BF"/>
    <w:rPr>
      <w:sz w:val="24"/>
      <w:szCs w:val="24"/>
      <w:lang w:val="en-US" w:eastAsia="en-US"/>
    </w:rPr>
  </w:style>
  <w:style w:type="character" w:styleId="Collegamentovisitato">
    <w:name w:val="FollowedHyperlink"/>
    <w:basedOn w:val="Carpredefinitoparagrafo"/>
    <w:uiPriority w:val="99"/>
    <w:rsid w:val="00360040"/>
    <w:rPr>
      <w:rFonts w:cs="Times New Roman"/>
      <w:color w:val="800080" w:themeColor="followedHyperlink"/>
      <w:u w:val="single"/>
    </w:rPr>
  </w:style>
  <w:style w:type="paragraph" w:styleId="Sottotitolo">
    <w:name w:val="Subtitle"/>
    <w:basedOn w:val="Normale"/>
    <w:next w:val="Normale"/>
    <w:link w:val="SottotitoloCarattere"/>
    <w:uiPriority w:val="11"/>
    <w:qFormat/>
    <w:rsid w:val="00996CA0"/>
    <w:pPr>
      <w:spacing w:after="60"/>
      <w:jc w:val="center"/>
      <w:outlineLvl w:val="1"/>
    </w:pPr>
    <w:rPr>
      <w:rFonts w:asciiTheme="majorHAnsi" w:eastAsiaTheme="majorEastAsia" w:hAnsiTheme="majorHAnsi" w:cstheme="majorBidi"/>
    </w:rPr>
  </w:style>
  <w:style w:type="character" w:customStyle="1" w:styleId="SottotitoloCarattere">
    <w:name w:val="Sottotitolo Carattere"/>
    <w:basedOn w:val="Carpredefinitoparagrafo"/>
    <w:link w:val="Sottotitolo"/>
    <w:uiPriority w:val="11"/>
    <w:rsid w:val="00996CA0"/>
    <w:rPr>
      <w:rFonts w:asciiTheme="majorHAnsi" w:eastAsiaTheme="majorEastAsia" w:hAnsiTheme="majorHAnsi" w:cstheme="majorBidi"/>
      <w:sz w:val="24"/>
      <w:szCs w:val="24"/>
      <w:lang w:val="en-US" w:eastAsia="en-US"/>
    </w:rPr>
  </w:style>
  <w:style w:type="paragraph" w:styleId="Citazioneintensa">
    <w:name w:val="Intense Quote"/>
    <w:basedOn w:val="Normale"/>
    <w:next w:val="Normale"/>
    <w:link w:val="CitazioneintensaCarattere"/>
    <w:uiPriority w:val="30"/>
    <w:qFormat/>
    <w:rsid w:val="00996CA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zioneintensaCarattere">
    <w:name w:val="Citazione intensa Carattere"/>
    <w:basedOn w:val="Carpredefinitoparagrafo"/>
    <w:link w:val="Citazioneintensa"/>
    <w:uiPriority w:val="30"/>
    <w:rsid w:val="00996CA0"/>
    <w:rPr>
      <w:i/>
      <w:iCs/>
      <w:color w:val="4F81BD" w:themeColor="accent1"/>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820817">
      <w:marLeft w:val="0"/>
      <w:marRight w:val="0"/>
      <w:marTop w:val="0"/>
      <w:marBottom w:val="0"/>
      <w:divBdr>
        <w:top w:val="none" w:sz="0" w:space="0" w:color="auto"/>
        <w:left w:val="none" w:sz="0" w:space="0" w:color="auto"/>
        <w:bottom w:val="none" w:sz="0" w:space="0" w:color="auto"/>
        <w:right w:val="none" w:sz="0" w:space="0" w:color="auto"/>
      </w:divBdr>
    </w:div>
    <w:div w:id="142820818">
      <w:marLeft w:val="0"/>
      <w:marRight w:val="0"/>
      <w:marTop w:val="0"/>
      <w:marBottom w:val="0"/>
      <w:divBdr>
        <w:top w:val="none" w:sz="0" w:space="0" w:color="auto"/>
        <w:left w:val="none" w:sz="0" w:space="0" w:color="auto"/>
        <w:bottom w:val="none" w:sz="0" w:space="0" w:color="auto"/>
        <w:right w:val="none" w:sz="0" w:space="0" w:color="auto"/>
      </w:divBdr>
    </w:div>
    <w:div w:id="14282081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chart" Target="charts/chart1.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2.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header" Target="header1.xml"/><Relationship Id="rId61" Type="http://schemas.microsoft.com/office/2011/relationships/people" Target="people.xml"/><Relationship Id="rId10" Type="http://schemas.openxmlformats.org/officeDocument/2006/relationships/image" Target="media/image1.jpeg"/><Relationship Id="rId19" Type="http://schemas.openxmlformats.org/officeDocument/2006/relationships/image" Target="media/image10.emf"/><Relationship Id="rId31" Type="http://schemas.openxmlformats.org/officeDocument/2006/relationships/image" Target="media/image22.jpeg"/><Relationship Id="rId44" Type="http://schemas.openxmlformats.org/officeDocument/2006/relationships/chart" Target="charts/chart3.xml"/><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Dima.mhrez@student.univaq.it"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chart" Target="charts/chart2.xm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mailto:Matteo.dipaolo@student.univaq.it"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4.png"/><Relationship Id="rId59" Type="http://schemas.openxmlformats.org/officeDocument/2006/relationships/header" Target="header2.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w="25402">
          <a:noFill/>
        </a:ln>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pieChart>
        <c:varyColors val="1"/>
        <c:ser>
          <c:idx val="0"/>
          <c:order val="0"/>
          <c:tx>
            <c:strRef>
              <c:f>Foglio1!$B$1</c:f>
              <c:strCache>
                <c:ptCount val="1"/>
                <c:pt idx="0">
                  <c:v>Time spent</c:v>
                </c:pt>
              </c:strCache>
            </c:strRef>
          </c:tx>
          <c:dPt>
            <c:idx val="0"/>
            <c:bubble3D val="0"/>
            <c:spPr>
              <a:solidFill>
                <a:schemeClr val="accent1"/>
              </a:solidFill>
              <a:ln w="19051">
                <a:solidFill>
                  <a:schemeClr val="lt1"/>
                </a:solidFill>
              </a:ln>
              <a:effectLst/>
            </c:spPr>
            <c:extLst>
              <c:ext xmlns:c16="http://schemas.microsoft.com/office/drawing/2014/chart" uri="{C3380CC4-5D6E-409C-BE32-E72D297353CC}">
                <c16:uniqueId val="{00000000-4535-4A0A-8786-6B251B2687F4}"/>
              </c:ext>
            </c:extLst>
          </c:dPt>
          <c:dPt>
            <c:idx val="1"/>
            <c:bubble3D val="0"/>
            <c:spPr>
              <a:solidFill>
                <a:schemeClr val="accent2"/>
              </a:solidFill>
              <a:ln w="19051">
                <a:solidFill>
                  <a:schemeClr val="lt1"/>
                </a:solidFill>
              </a:ln>
              <a:effectLst/>
            </c:spPr>
            <c:extLst>
              <c:ext xmlns:c16="http://schemas.microsoft.com/office/drawing/2014/chart" uri="{C3380CC4-5D6E-409C-BE32-E72D297353CC}">
                <c16:uniqueId val="{00000001-4535-4A0A-8786-6B251B2687F4}"/>
              </c:ext>
            </c:extLst>
          </c:dPt>
          <c:cat>
            <c:strRef>
              <c:f>Foglio1!$A$2:$A$3</c:f>
              <c:strCache>
                <c:ptCount val="2"/>
                <c:pt idx="0">
                  <c:v>1st Deliverable</c:v>
                </c:pt>
                <c:pt idx="1">
                  <c:v>2nd Deliverable</c:v>
                </c:pt>
              </c:strCache>
            </c:strRef>
          </c:cat>
          <c:val>
            <c:numRef>
              <c:f>Foglio1!$B$2:$B$3</c:f>
              <c:numCache>
                <c:formatCode>General</c:formatCode>
                <c:ptCount val="2"/>
                <c:pt idx="0">
                  <c:v>55</c:v>
                </c:pt>
                <c:pt idx="1">
                  <c:v>108.5</c:v>
                </c:pt>
              </c:numCache>
            </c:numRef>
          </c:val>
          <c:extLst>
            <c:ext xmlns:c16="http://schemas.microsoft.com/office/drawing/2014/chart" uri="{C3380CC4-5D6E-409C-BE32-E72D297353CC}">
              <c16:uniqueId val="{00000002-4535-4A0A-8786-6B251B2687F4}"/>
            </c:ext>
          </c:extLst>
        </c:ser>
        <c:dLbls>
          <c:showLegendKey val="0"/>
          <c:showVal val="0"/>
          <c:showCatName val="0"/>
          <c:showSerName val="0"/>
          <c:showPercent val="0"/>
          <c:showBubbleSize val="0"/>
          <c:showLeaderLines val="1"/>
        </c:dLbls>
        <c:firstSliceAng val="0"/>
      </c:pieChart>
      <c:spPr>
        <a:noFill/>
        <a:ln w="25402">
          <a:noFill/>
        </a:ln>
      </c:spPr>
    </c:plotArea>
    <c:legend>
      <c:legendPos val="r"/>
      <c:layout>
        <c:manualLayout>
          <c:xMode val="edge"/>
          <c:yMode val="edge"/>
          <c:x val="0.51554828150572829"/>
          <c:y val="0.88855421686746983"/>
          <c:w val="0.37152209492635024"/>
          <c:h val="6.6265060240963861E-2"/>
        </c:manualLayout>
      </c:layout>
      <c:overlay val="0"/>
      <c:spPr>
        <a:noFill/>
        <a:ln w="25402">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6" cap="flat" cmpd="sng" algn="ctr">
      <a:solidFill>
        <a:schemeClr val="tx1">
          <a:lumMod val="15000"/>
          <a:lumOff val="85000"/>
        </a:schemeClr>
      </a:solidFill>
      <a:round/>
    </a:ln>
    <a:effectLst/>
  </c:spPr>
  <c:txPr>
    <a:bodyPr/>
    <a:lstStyle/>
    <a:p>
      <a:pPr>
        <a:defRPr/>
      </a:pPr>
      <a:endParaRPr lang="it-IT"/>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w="25402">
          <a:noFill/>
        </a:ln>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pieChart>
        <c:varyColors val="1"/>
        <c:ser>
          <c:idx val="0"/>
          <c:order val="0"/>
          <c:tx>
            <c:strRef>
              <c:f>Foglio1!$B$1</c:f>
              <c:strCache>
                <c:ptCount val="1"/>
                <c:pt idx="0">
                  <c:v>Time spent</c:v>
                </c:pt>
              </c:strCache>
            </c:strRef>
          </c:tx>
          <c:dPt>
            <c:idx val="0"/>
            <c:bubble3D val="0"/>
            <c:spPr>
              <a:solidFill>
                <a:schemeClr val="accent1"/>
              </a:solidFill>
              <a:ln w="19051">
                <a:solidFill>
                  <a:schemeClr val="lt1"/>
                </a:solidFill>
              </a:ln>
              <a:effectLst/>
            </c:spPr>
            <c:extLst>
              <c:ext xmlns:c16="http://schemas.microsoft.com/office/drawing/2014/chart" uri="{C3380CC4-5D6E-409C-BE32-E72D297353CC}">
                <c16:uniqueId val="{00000000-3548-42BA-82BD-F085C56568D1}"/>
              </c:ext>
            </c:extLst>
          </c:dPt>
          <c:dPt>
            <c:idx val="1"/>
            <c:bubble3D val="0"/>
            <c:spPr>
              <a:solidFill>
                <a:schemeClr val="accent2"/>
              </a:solidFill>
              <a:ln w="19051">
                <a:solidFill>
                  <a:schemeClr val="lt1"/>
                </a:solidFill>
              </a:ln>
              <a:effectLst/>
            </c:spPr>
            <c:extLst>
              <c:ext xmlns:c16="http://schemas.microsoft.com/office/drawing/2014/chart" uri="{C3380CC4-5D6E-409C-BE32-E72D297353CC}">
                <c16:uniqueId val="{00000001-3548-42BA-82BD-F085C56568D1}"/>
              </c:ext>
            </c:extLst>
          </c:dPt>
          <c:cat>
            <c:strRef>
              <c:f>Foglio1!$A$2:$A$3</c:f>
              <c:strCache>
                <c:ptCount val="2"/>
                <c:pt idx="0">
                  <c:v>Doing</c:v>
                </c:pt>
                <c:pt idx="1">
                  <c:v>Learning</c:v>
                </c:pt>
              </c:strCache>
            </c:strRef>
          </c:cat>
          <c:val>
            <c:numRef>
              <c:f>Foglio1!$B$2:$B$3</c:f>
              <c:numCache>
                <c:formatCode>General</c:formatCode>
                <c:ptCount val="2"/>
                <c:pt idx="0">
                  <c:v>89.5</c:v>
                </c:pt>
                <c:pt idx="1">
                  <c:v>19</c:v>
                </c:pt>
              </c:numCache>
            </c:numRef>
          </c:val>
          <c:extLst>
            <c:ext xmlns:c16="http://schemas.microsoft.com/office/drawing/2014/chart" uri="{C3380CC4-5D6E-409C-BE32-E72D297353CC}">
              <c16:uniqueId val="{00000002-3548-42BA-82BD-F085C56568D1}"/>
            </c:ext>
          </c:extLst>
        </c:ser>
        <c:dLbls>
          <c:showLegendKey val="0"/>
          <c:showVal val="0"/>
          <c:showCatName val="0"/>
          <c:showSerName val="0"/>
          <c:showPercent val="0"/>
          <c:showBubbleSize val="0"/>
          <c:showLeaderLines val="1"/>
        </c:dLbls>
        <c:firstSliceAng val="0"/>
      </c:pieChart>
      <c:spPr>
        <a:noFill/>
        <a:ln w="25402">
          <a:noFill/>
        </a:ln>
      </c:spPr>
    </c:plotArea>
    <c:legend>
      <c:legendPos val="r"/>
      <c:layout>
        <c:manualLayout>
          <c:xMode val="edge"/>
          <c:yMode val="edge"/>
          <c:x val="0.6317512274959084"/>
          <c:y val="0.9006024096385542"/>
          <c:w val="0.20458265139116202"/>
          <c:h val="6.6265060240963861E-2"/>
        </c:manualLayout>
      </c:layout>
      <c:overlay val="0"/>
      <c:spPr>
        <a:noFill/>
        <a:ln w="25402">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6" cap="flat" cmpd="sng" algn="ctr">
      <a:solidFill>
        <a:schemeClr val="tx1">
          <a:lumMod val="15000"/>
          <a:lumOff val="85000"/>
        </a:schemeClr>
      </a:solidFill>
      <a:round/>
    </a:ln>
    <a:effectLst/>
  </c:spPr>
  <c:txPr>
    <a:bodyPr/>
    <a:lstStyle/>
    <a:p>
      <a:pPr>
        <a:defRPr/>
      </a:pPr>
      <a:endParaRPr lang="it-IT"/>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doughnutChart>
        <c:varyColors val="1"/>
        <c:ser>
          <c:idx val="0"/>
          <c:order val="0"/>
          <c:tx>
            <c:strRef>
              <c:f>Foglio1!$B$1</c:f>
              <c:strCache>
                <c:ptCount val="1"/>
                <c:pt idx="0">
                  <c:v>What were we doing?</c:v>
                </c:pt>
              </c:strCache>
            </c:strRef>
          </c:tx>
          <c:dPt>
            <c:idx val="0"/>
            <c:bubble3D val="0"/>
            <c:spPr>
              <a:solidFill>
                <a:schemeClr val="accent1"/>
              </a:solidFill>
              <a:ln w="19057">
                <a:solidFill>
                  <a:schemeClr val="lt1"/>
                </a:solidFill>
              </a:ln>
              <a:effectLst/>
            </c:spPr>
            <c:extLst>
              <c:ext xmlns:c16="http://schemas.microsoft.com/office/drawing/2014/chart" uri="{C3380CC4-5D6E-409C-BE32-E72D297353CC}">
                <c16:uniqueId val="{00000000-7E62-4DD3-A69A-8C51700E9EE1}"/>
              </c:ext>
            </c:extLst>
          </c:dPt>
          <c:dPt>
            <c:idx val="1"/>
            <c:bubble3D val="0"/>
            <c:spPr>
              <a:solidFill>
                <a:schemeClr val="accent2"/>
              </a:solidFill>
              <a:ln w="19057">
                <a:solidFill>
                  <a:schemeClr val="lt1"/>
                </a:solidFill>
              </a:ln>
              <a:effectLst/>
            </c:spPr>
            <c:extLst>
              <c:ext xmlns:c16="http://schemas.microsoft.com/office/drawing/2014/chart" uri="{C3380CC4-5D6E-409C-BE32-E72D297353CC}">
                <c16:uniqueId val="{00000001-7E62-4DD3-A69A-8C51700E9EE1}"/>
              </c:ext>
            </c:extLst>
          </c:dPt>
          <c:dPt>
            <c:idx val="2"/>
            <c:bubble3D val="0"/>
            <c:spPr>
              <a:solidFill>
                <a:schemeClr val="accent3"/>
              </a:solidFill>
              <a:ln w="19057">
                <a:solidFill>
                  <a:schemeClr val="lt1"/>
                </a:solidFill>
              </a:ln>
              <a:effectLst/>
            </c:spPr>
            <c:extLst>
              <c:ext xmlns:c16="http://schemas.microsoft.com/office/drawing/2014/chart" uri="{C3380CC4-5D6E-409C-BE32-E72D297353CC}">
                <c16:uniqueId val="{00000002-7E62-4DD3-A69A-8C51700E9EE1}"/>
              </c:ext>
            </c:extLst>
          </c:dPt>
          <c:cat>
            <c:strRef>
              <c:f>Foglio1!$A$2:$A$4</c:f>
              <c:strCache>
                <c:ptCount val="3"/>
                <c:pt idx="0">
                  <c:v>Decisions</c:v>
                </c:pt>
                <c:pt idx="1">
                  <c:v>Diagrams</c:v>
                </c:pt>
                <c:pt idx="2">
                  <c:v>Coding</c:v>
                </c:pt>
              </c:strCache>
            </c:strRef>
          </c:cat>
          <c:val>
            <c:numRef>
              <c:f>Foglio1!$B$2:$B$4</c:f>
              <c:numCache>
                <c:formatCode>General</c:formatCode>
                <c:ptCount val="3"/>
                <c:pt idx="0">
                  <c:v>20.5</c:v>
                </c:pt>
                <c:pt idx="1">
                  <c:v>25.5</c:v>
                </c:pt>
                <c:pt idx="2">
                  <c:v>26.5</c:v>
                </c:pt>
              </c:numCache>
            </c:numRef>
          </c:val>
          <c:extLst>
            <c:ext xmlns:c16="http://schemas.microsoft.com/office/drawing/2014/chart" uri="{C3380CC4-5D6E-409C-BE32-E72D297353CC}">
              <c16:uniqueId val="{00000003-7E62-4DD3-A69A-8C51700E9EE1}"/>
            </c:ext>
          </c:extLst>
        </c:ser>
        <c:dLbls>
          <c:showLegendKey val="0"/>
          <c:showVal val="0"/>
          <c:showCatName val="0"/>
          <c:showSerName val="0"/>
          <c:showPercent val="0"/>
          <c:showBubbleSize val="0"/>
          <c:showLeaderLines val="1"/>
        </c:dLbls>
        <c:firstSliceAng val="0"/>
        <c:holeSize val="75"/>
      </c:doughnutChart>
      <c:spPr>
        <a:noFill/>
        <a:ln w="25409">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8" cap="flat" cmpd="sng" algn="ctr">
      <a:solidFill>
        <a:schemeClr val="tx1">
          <a:lumMod val="15000"/>
          <a:lumOff val="85000"/>
        </a:schemeClr>
      </a:solidFill>
      <a:round/>
    </a:ln>
    <a:effectLst/>
  </c:spPr>
  <c:txPr>
    <a:bodyPr/>
    <a:lstStyle/>
    <a:p>
      <a:pPr>
        <a:defRPr/>
      </a:pPr>
      <a:endParaRPr lang="it-IT"/>
    </a:p>
  </c:txPr>
  <c:externalData r:id="rId2">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9C49F-7B5E-41D9-B0E9-AED5A9D5D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1</Pages>
  <Words>7731</Words>
  <Characters>44067</Characters>
  <Application>Microsoft Office Word</Application>
  <DocSecurity>0</DocSecurity>
  <Lines>367</Lines>
  <Paragraphs>103</Paragraphs>
  <ScaleCrop>false</ScaleCrop>
  <HeadingPairs>
    <vt:vector size="2" baseType="variant">
      <vt:variant>
        <vt:lpstr>Titolo</vt:lpstr>
      </vt:variant>
      <vt:variant>
        <vt:i4>1</vt:i4>
      </vt:variant>
    </vt:vector>
  </HeadingPairs>
  <TitlesOfParts>
    <vt:vector size="1" baseType="lpstr">
      <vt:lpstr>ATSD –Design Deliverable</vt:lpstr>
    </vt:vector>
  </TitlesOfParts>
  <Company>Faculteit der Exacte Wetenschappen, VU, Amsterdam</Company>
  <LinksUpToDate>false</LinksUpToDate>
  <CharactersWithSpaces>51695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ATSD –Design Deliverable</dc:title>
  <dc:subject/>
  <dc:creator>gebruiker</dc:creator>
  <cp:keywords/>
  <dc:description/>
  <cp:lastModifiedBy>Andrea D'Angelo</cp:lastModifiedBy>
  <cp:revision>9</cp:revision>
  <cp:lastPrinted>2019-01-20T14:49:00Z</cp:lastPrinted>
  <dcterms:created xsi:type="dcterms:W3CDTF">2019-01-20T09:47:00Z</dcterms:created>
  <dcterms:modified xsi:type="dcterms:W3CDTF">2019-01-20T14:52:00Z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